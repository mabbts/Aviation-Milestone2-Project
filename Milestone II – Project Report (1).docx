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632A0E" w14:textId="77777777" w:rsidR="00002EA8" w:rsidRDefault="00000000">
      <w:pPr>
        <w:pStyle w:val="Heading1"/>
        <w:keepNext w:val="0"/>
        <w:keepLines w:val="0"/>
        <w:spacing w:before="480" w:line="240" w:lineRule="auto"/>
        <w:jc w:val="center"/>
        <w:rPr>
          <w:rFonts w:ascii="Times New Roman" w:eastAsia="Times New Roman" w:hAnsi="Times New Roman" w:cs="Times New Roman"/>
          <w:b/>
          <w:sz w:val="22"/>
          <w:szCs w:val="22"/>
        </w:rPr>
      </w:pPr>
      <w:bookmarkStart w:id="0" w:name="_ui8xryfbf7o4" w:colFirst="0" w:colLast="0"/>
      <w:bookmarkEnd w:id="0"/>
      <w:r>
        <w:rPr>
          <w:rFonts w:ascii="Times New Roman" w:eastAsia="Times New Roman" w:hAnsi="Times New Roman" w:cs="Times New Roman"/>
          <w:b/>
          <w:sz w:val="22"/>
          <w:szCs w:val="22"/>
        </w:rPr>
        <w:t>SIADS 696 Milestone II Project Report</w:t>
      </w:r>
    </w:p>
    <w:p w14:paraId="655131C7" w14:textId="77777777" w:rsidR="00002EA8" w:rsidRDefault="00000000">
      <w:pPr>
        <w:spacing w:before="480" w:line="240" w:lineRule="auto"/>
        <w:jc w:val="center"/>
        <w:rPr>
          <w:rFonts w:ascii="Times New Roman" w:eastAsia="Times New Roman" w:hAnsi="Times New Roman" w:cs="Times New Roman"/>
        </w:rPr>
      </w:pPr>
      <w:r>
        <w:rPr>
          <w:rFonts w:ascii="Times New Roman" w:eastAsia="Times New Roman" w:hAnsi="Times New Roman" w:cs="Times New Roman"/>
        </w:rPr>
        <w:t>Aircraft Trajectory Prediction and Flight Pattern Clustering Using Machine Learning</w:t>
      </w:r>
    </w:p>
    <w:p w14:paraId="76EF7F33" w14:textId="77777777" w:rsidR="00002EA8" w:rsidRDefault="00000000">
      <w:pPr>
        <w:spacing w:before="480" w:line="240" w:lineRule="auto"/>
        <w:jc w:val="center"/>
        <w:rPr>
          <w:rFonts w:ascii="Times New Roman" w:eastAsia="Times New Roman" w:hAnsi="Times New Roman" w:cs="Times New Roman"/>
        </w:rPr>
      </w:pPr>
      <w:r>
        <w:rPr>
          <w:rFonts w:ascii="Times New Roman" w:eastAsia="Times New Roman" w:hAnsi="Times New Roman" w:cs="Times New Roman"/>
        </w:rPr>
        <w:t>Matthew Boarts (mboarts@umich.edu), Enid (enids@umich.edu</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Julien Hovan(jhovan@umich.edu)</w:t>
      </w:r>
    </w:p>
    <w:p w14:paraId="5CEFB48C" w14:textId="77777777" w:rsidR="00002EA8" w:rsidRDefault="00000000">
      <w:pPr>
        <w:pStyle w:val="Heading1"/>
        <w:keepNext w:val="0"/>
        <w:keepLines w:val="0"/>
        <w:spacing w:before="480"/>
        <w:rPr>
          <w:rFonts w:ascii="Times New Roman" w:eastAsia="Times New Roman" w:hAnsi="Times New Roman" w:cs="Times New Roman"/>
          <w:b/>
          <w:sz w:val="20"/>
          <w:szCs w:val="20"/>
        </w:rPr>
      </w:pPr>
      <w:bookmarkStart w:id="1" w:name="_2lp17snl52x4" w:colFirst="0" w:colLast="0"/>
      <w:bookmarkEnd w:id="1"/>
      <w:r>
        <w:rPr>
          <w:rFonts w:ascii="Times New Roman" w:eastAsia="Times New Roman" w:hAnsi="Times New Roman" w:cs="Times New Roman"/>
          <w:b/>
          <w:sz w:val="20"/>
          <w:szCs w:val="20"/>
        </w:rPr>
        <w:t>Introduction</w:t>
      </w:r>
    </w:p>
    <w:p w14:paraId="72EE43C9"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Most aircraft in the international airspace system broadcast an Automatic Dependent Surveillance-Broadcast (ADS-B) data packet nearly once per second during flight. The data packets contain information about the host aircraft </w:t>
      </w:r>
      <w:proofErr w:type="gramStart"/>
      <w:r>
        <w:rPr>
          <w:rFonts w:ascii="Times New Roman" w:eastAsia="Times New Roman" w:hAnsi="Times New Roman" w:cs="Times New Roman"/>
          <w:sz w:val="20"/>
          <w:szCs w:val="20"/>
        </w:rPr>
        <w:t>including:</w:t>
      </w:r>
      <w:proofErr w:type="gramEnd"/>
      <w:r>
        <w:rPr>
          <w:rFonts w:ascii="Times New Roman" w:eastAsia="Times New Roman" w:hAnsi="Times New Roman" w:cs="Times New Roman"/>
          <w:sz w:val="20"/>
          <w:szCs w:val="20"/>
        </w:rPr>
        <w:t xml:space="preserve"> identity, altitude, latitude, longitude, speed, and heading. The ADS-B packets provide situational information to the various users of the airspace especially other aircraft and air traffic controllers. The data helps aircraft avoid one another and it helps air traffic controllers maximize efficiency of airspace. As airspace becomes more crowded in certain areas, effective use of the positional data becomes more important.</w:t>
      </w:r>
    </w:p>
    <w:p w14:paraId="39AB698F"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In Part A, our supervised learning component focused on aircraft trajectory state prediction, a challenging problem with applications in air traffic management, flight safety, and aviation analytics. The task involves forecasting the complete state vector of an aircraft (latitude, longitude, velocity, vertical rate, geo-altitude, and heading) based on a sequence of previous states.</w:t>
      </w:r>
    </w:p>
    <w:p w14:paraId="7FFD703B"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 formulated this as a sequence-to-one regression problem: using 44 previous aircraft states sampled at 2-second intervals to predict the next state (the 45th). This approach allows us to create a model that can be used autoregressively to generate complete flight path forecasts by iteratively predicting the next state based upon the trajectories of the previous 90 seconds. </w:t>
      </w:r>
    </w:p>
    <w:p w14:paraId="38C78D1B"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90 second window provided a challenging length of context from which to make predictions. </w:t>
      </w:r>
      <w:proofErr w:type="gramStart"/>
      <w:r>
        <w:rPr>
          <w:rFonts w:ascii="Times New Roman" w:eastAsia="Times New Roman" w:hAnsi="Times New Roman" w:cs="Times New Roman"/>
          <w:sz w:val="20"/>
          <w:szCs w:val="20"/>
        </w:rPr>
        <w:t>In order to</w:t>
      </w:r>
      <w:proofErr w:type="gramEnd"/>
      <w:r>
        <w:rPr>
          <w:rFonts w:ascii="Times New Roman" w:eastAsia="Times New Roman" w:hAnsi="Times New Roman" w:cs="Times New Roman"/>
          <w:sz w:val="20"/>
          <w:szCs w:val="20"/>
        </w:rPr>
        <w:t xml:space="preserve"> predict the flight trajectories, we implemented three diverse model families that approached the prediction task with fundamentally different underlying mechanisms: Long Short-Term Memory (LSTM) Networks, Transformer Models, and </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 xml:space="preserve"> Regression.</w:t>
      </w:r>
    </w:p>
    <w:p w14:paraId="5A7D2072"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In Part B, our unsupervised learning component focused on clustering flights by their characteristics. The techniques aim to identify patterns in flight trajectories, which consist of four features: latitude, longitude, altitude, and speed. We used two unsupervised learning techniques applied to classify flight paths: Prototype Matching using Dynamic Time Warping (DTW) and Clustering with K-Means. The goal was to label flight paths based on predefined categories such as commercial flights, training flights, and more, by using both techniques and comparing their effectiveness.</w:t>
      </w:r>
    </w:p>
    <w:p w14:paraId="0D5294E0" w14:textId="77777777" w:rsidR="00002EA8" w:rsidRDefault="00002EA8">
      <w:pPr>
        <w:rPr>
          <w:rFonts w:ascii="Times New Roman" w:eastAsia="Times New Roman" w:hAnsi="Times New Roman" w:cs="Times New Roman"/>
          <w:sz w:val="20"/>
          <w:szCs w:val="20"/>
        </w:rPr>
      </w:pPr>
    </w:p>
    <w:p w14:paraId="34261896"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Related Works</w:t>
      </w:r>
      <w:r>
        <w:rPr>
          <w:rFonts w:ascii="Times New Roman" w:eastAsia="Times New Roman" w:hAnsi="Times New Roman" w:cs="Times New Roman"/>
          <w:sz w:val="20"/>
          <w:szCs w:val="20"/>
        </w:rPr>
        <w:t xml:space="preserve"> </w:t>
      </w:r>
    </w:p>
    <w:p w14:paraId="348A09B6" w14:textId="77777777" w:rsidR="00002EA8" w:rsidRDefault="00002EA8">
      <w:pPr>
        <w:rPr>
          <w:rFonts w:ascii="Times New Roman" w:eastAsia="Times New Roman" w:hAnsi="Times New Roman" w:cs="Times New Roman"/>
          <w:sz w:val="20"/>
          <w:szCs w:val="20"/>
        </w:rPr>
      </w:pPr>
    </w:p>
    <w:p w14:paraId="2EA34F14"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Shorten:</w:t>
      </w:r>
    </w:p>
    <w:p w14:paraId="4A1D8270"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Vos, Sun, &amp; Hoekstra (2024) developed a transformer-based trajectory prediction model for air traffic demand forecasting, utilizing flight plan data from Eurocontrol B2B messages and ADS-B trajectory data from </w:t>
      </w:r>
      <w:proofErr w:type="spellStart"/>
      <w:r>
        <w:rPr>
          <w:rFonts w:ascii="Times New Roman" w:eastAsia="Times New Roman" w:hAnsi="Times New Roman" w:cs="Times New Roman"/>
          <w:sz w:val="20"/>
          <w:szCs w:val="20"/>
        </w:rPr>
        <w:t>OpenSky</w:t>
      </w:r>
      <w:proofErr w:type="spellEnd"/>
      <w:r>
        <w:rPr>
          <w:rFonts w:ascii="Times New Roman" w:eastAsia="Times New Roman" w:hAnsi="Times New Roman" w:cs="Times New Roman"/>
          <w:sz w:val="20"/>
          <w:szCs w:val="20"/>
        </w:rPr>
        <w:t xml:space="preserve"> as ground truth. Similarly, Dong et al. (2024) proposed a transformer-based flight trajectory prediction method leveraging attention mechanisms to identify key factors in trajectory data, demonstrating superior performance compared to traditional recurrent neural networks and other attention-based models when tested on radar datasets </w:t>
      </w:r>
      <w:r>
        <w:rPr>
          <w:rFonts w:ascii="Times New Roman" w:eastAsia="Times New Roman" w:hAnsi="Times New Roman" w:cs="Times New Roman"/>
          <w:sz w:val="20"/>
          <w:szCs w:val="20"/>
        </w:rPr>
        <w:lastRenderedPageBreak/>
        <w:t xml:space="preserve">from China. Our approach differs by focusing on sequence-to-one prediction with sliding windows of 44 previous aircraft states sampled at 2-second intervals and comparing multiple model architectures (LSTM, Transformer, and </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 Interestingly, our results contradict Dong et al.'s findings, showing that in our specific context, simpler LSTM models outperformed transformers despite the latter's theoretical advantages for trajectory prediction tasks—likely due to differences in dataset characteristics, preprocessing techniques, or implementation details of our models.</w:t>
      </w:r>
    </w:p>
    <w:p w14:paraId="6921EA29" w14:textId="77777777" w:rsidR="00002EA8" w:rsidRDefault="00002EA8">
      <w:pPr>
        <w:rPr>
          <w:rFonts w:ascii="Times New Roman" w:eastAsia="Times New Roman" w:hAnsi="Times New Roman" w:cs="Times New Roman"/>
          <w:sz w:val="20"/>
          <w:szCs w:val="20"/>
        </w:rPr>
      </w:pPr>
    </w:p>
    <w:p w14:paraId="5521212D"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Song, Y., Yu, K., &amp; Young, S. (2020) utilized real-time data for flight profile clustering to show clusters of flights together. We instead used historical data to create clusters of flights according to trajectory profile from which to identify the trajectory profile of previously unseen flights.</w:t>
      </w:r>
    </w:p>
    <w:p w14:paraId="7302A5F8" w14:textId="77777777" w:rsidR="00002EA8" w:rsidRDefault="00002EA8">
      <w:pPr>
        <w:rPr>
          <w:rFonts w:ascii="Times New Roman" w:eastAsia="Times New Roman" w:hAnsi="Times New Roman" w:cs="Times New Roman"/>
          <w:sz w:val="20"/>
          <w:szCs w:val="20"/>
        </w:rPr>
      </w:pPr>
    </w:p>
    <w:p w14:paraId="47A60724" w14:textId="77777777" w:rsidR="00002EA8"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Part A: Supervised Learning</w:t>
      </w:r>
    </w:p>
    <w:p w14:paraId="476CC712" w14:textId="77777777" w:rsidR="00002EA8" w:rsidRDefault="00002EA8">
      <w:pPr>
        <w:rPr>
          <w:rFonts w:ascii="Times New Roman" w:eastAsia="Times New Roman" w:hAnsi="Times New Roman" w:cs="Times New Roman"/>
          <w:b/>
          <w:sz w:val="20"/>
          <w:szCs w:val="20"/>
        </w:rPr>
      </w:pPr>
    </w:p>
    <w:p w14:paraId="331DD2F5" w14:textId="77777777" w:rsidR="00002EA8"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Motivation</w:t>
      </w:r>
    </w:p>
    <w:p w14:paraId="1A32DD8B" w14:textId="77777777" w:rsidR="00002EA8" w:rsidRDefault="00002EA8">
      <w:pPr>
        <w:rPr>
          <w:rFonts w:ascii="Times New Roman" w:eastAsia="Times New Roman" w:hAnsi="Times New Roman" w:cs="Times New Roman"/>
          <w:b/>
          <w:sz w:val="20"/>
          <w:szCs w:val="20"/>
        </w:rPr>
      </w:pPr>
    </w:p>
    <w:p w14:paraId="2C69DD7D" w14:textId="77777777" w:rsidR="00002EA8" w:rsidRDefault="00000000">
      <w:pPr>
        <w:rPr>
          <w:rFonts w:ascii="Times New Roman" w:eastAsia="Times New Roman" w:hAnsi="Times New Roman" w:cs="Times New Roman"/>
          <w:b/>
          <w:sz w:val="20"/>
          <w:szCs w:val="20"/>
        </w:rPr>
      </w:pPr>
      <w:r>
        <w:rPr>
          <w:rFonts w:ascii="Times New Roman" w:eastAsia="Times New Roman" w:hAnsi="Times New Roman" w:cs="Times New Roman"/>
          <w:sz w:val="20"/>
          <w:szCs w:val="20"/>
        </w:rPr>
        <w:t xml:space="preserve">Our aircraft trajectory state prediction model addresses critical needs in modern air traffic management. Accurate trajectory forecasting enables more efficient airspace usage, reduces controller workload, improves conflict detection, and enhances flight safety. This capability has significant practical implications for air traffic controllers, airlines, and safety systems, potentially increasing airspace capacity while maintaining safety margins. The </w:t>
      </w:r>
      <w:proofErr w:type="spellStart"/>
      <w:r>
        <w:rPr>
          <w:rFonts w:ascii="Times New Roman" w:eastAsia="Times New Roman" w:hAnsi="Times New Roman" w:cs="Times New Roman"/>
          <w:sz w:val="20"/>
          <w:szCs w:val="20"/>
        </w:rPr>
        <w:t>Opensky</w:t>
      </w:r>
      <w:proofErr w:type="spellEnd"/>
      <w:r>
        <w:rPr>
          <w:rFonts w:ascii="Times New Roman" w:eastAsia="Times New Roman" w:hAnsi="Times New Roman" w:cs="Times New Roman"/>
          <w:sz w:val="20"/>
          <w:szCs w:val="20"/>
        </w:rPr>
        <w:t xml:space="preserve"> Network ADSB dataset provides an excellent opportunity to apply advanced machine learning techniques to a domain with clear operational value, allowing us to compare different sequential modeling approaches while developing models that capture the complex dynamics of aircraft movement through three-dimensional space.</w:t>
      </w:r>
    </w:p>
    <w:p w14:paraId="7462BC87" w14:textId="77777777" w:rsidR="00002EA8" w:rsidRDefault="00002EA8">
      <w:pPr>
        <w:rPr>
          <w:rFonts w:ascii="Times New Roman" w:eastAsia="Times New Roman" w:hAnsi="Times New Roman" w:cs="Times New Roman"/>
          <w:b/>
          <w:sz w:val="20"/>
          <w:szCs w:val="20"/>
        </w:rPr>
      </w:pPr>
    </w:p>
    <w:p w14:paraId="0AE7891F" w14:textId="77777777" w:rsidR="00002EA8"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Data Sources (shorten)</w:t>
      </w:r>
    </w:p>
    <w:p w14:paraId="6F842A53" w14:textId="77777777" w:rsidR="00002EA8" w:rsidRDefault="00002EA8">
      <w:pPr>
        <w:rPr>
          <w:rFonts w:ascii="Times New Roman" w:eastAsia="Times New Roman" w:hAnsi="Times New Roman" w:cs="Times New Roman"/>
          <w:b/>
          <w:sz w:val="20"/>
          <w:szCs w:val="20"/>
        </w:rPr>
      </w:pPr>
    </w:p>
    <w:p w14:paraId="3C58979B" w14:textId="77777777" w:rsidR="00002EA8" w:rsidRDefault="00000000">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 utilized the </w:t>
      </w:r>
      <w:proofErr w:type="spellStart"/>
      <w:r>
        <w:rPr>
          <w:rFonts w:ascii="Times New Roman" w:eastAsia="Times New Roman" w:hAnsi="Times New Roman" w:cs="Times New Roman"/>
          <w:sz w:val="20"/>
          <w:szCs w:val="20"/>
        </w:rPr>
        <w:t>Opensky</w:t>
      </w:r>
      <w:proofErr w:type="spellEnd"/>
      <w:r>
        <w:rPr>
          <w:rFonts w:ascii="Times New Roman" w:eastAsia="Times New Roman" w:hAnsi="Times New Roman" w:cs="Times New Roman"/>
          <w:sz w:val="20"/>
          <w:szCs w:val="20"/>
        </w:rPr>
        <w:t xml:space="preserve"> Network ADSB dataset's state_vectors_data4 table, which contains comprehensive flight tracking information including aircraft position, velocity, heading, and altitude measurements. Our analysis processed approximately 1.2 million records representing a sample of 200 flights throughout the year 2024. The raw data includes aircraft identifiers (icao24, callsign), positional information (latitude, longitude, </w:t>
      </w:r>
      <w:proofErr w:type="spellStart"/>
      <w:r>
        <w:rPr>
          <w:rFonts w:ascii="Times New Roman" w:eastAsia="Times New Roman" w:hAnsi="Times New Roman" w:cs="Times New Roman"/>
          <w:sz w:val="20"/>
          <w:szCs w:val="20"/>
        </w:rPr>
        <w:t>geoaltitude</w:t>
      </w:r>
      <w:proofErr w:type="spellEnd"/>
      <w:r>
        <w:rPr>
          <w:rFonts w:ascii="Times New Roman" w:eastAsia="Times New Roman" w:hAnsi="Times New Roman" w:cs="Times New Roman"/>
          <w:sz w:val="20"/>
          <w:szCs w:val="20"/>
        </w:rPr>
        <w:t xml:space="preserve">), motion parameters (velocity, heading, vertical rate), and temporal markers. We filtered and cleaned this data to remove incomplete trajectories and records with missing values in critical fields, then preprocessed it into consistent 2-second time-series sequences suitable for trajectory prediction. Sample data for each of the </w:t>
      </w:r>
      <w:proofErr w:type="spellStart"/>
      <w:r>
        <w:rPr>
          <w:rFonts w:ascii="Times New Roman" w:eastAsia="Times New Roman" w:hAnsi="Times New Roman" w:cs="Times New Roman"/>
          <w:sz w:val="20"/>
          <w:szCs w:val="20"/>
        </w:rPr>
        <w:t>OpenSky</w:t>
      </w:r>
      <w:proofErr w:type="spellEnd"/>
      <w:r>
        <w:rPr>
          <w:rFonts w:ascii="Times New Roman" w:eastAsia="Times New Roman" w:hAnsi="Times New Roman" w:cs="Times New Roman"/>
          <w:sz w:val="20"/>
          <w:szCs w:val="20"/>
        </w:rPr>
        <w:t xml:space="preserve"> database tables can be found in our GitHub repository, with complete schema information in Appendix B</w:t>
      </w:r>
    </w:p>
    <w:p w14:paraId="2DBCECE7" w14:textId="77777777" w:rsidR="00002EA8" w:rsidRDefault="00002EA8">
      <w:pPr>
        <w:rPr>
          <w:rFonts w:ascii="Times New Roman" w:eastAsia="Times New Roman" w:hAnsi="Times New Roman" w:cs="Times New Roman"/>
          <w:b/>
          <w:sz w:val="20"/>
          <w:szCs w:val="20"/>
        </w:rPr>
      </w:pPr>
    </w:p>
    <w:p w14:paraId="43D91A5B"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Methods Description</w:t>
      </w:r>
      <w:r>
        <w:rPr>
          <w:rFonts w:ascii="Times New Roman" w:eastAsia="Times New Roman" w:hAnsi="Times New Roman" w:cs="Times New Roman"/>
          <w:b/>
          <w:sz w:val="20"/>
          <w:szCs w:val="20"/>
        </w:rPr>
        <w:br/>
      </w:r>
    </w:p>
    <w:p w14:paraId="7AD4F6FD" w14:textId="77777777" w:rsidR="00002EA8" w:rsidRDefault="00000000">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 Long Short-Term Memory (LSTM) Networks</w:t>
      </w:r>
    </w:p>
    <w:p w14:paraId="57143142"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LSTMs are a specialized form of recurrent neural networks particularly suited for sequential prediction tasks. We implemented a stacked LSTM architecture because they have several features that address the requirement of the long context from which to generate the prediction. Their gated memory cell architecture excels at capturing both short-term changes and long-term dependencies in flight trajectories. Also, their ability to selectively remember or forget information is valuable for identifying relevant patterns in past flight states. And finally, they've proven effective in similar time-series forecasting tasks with complex temporal dynamics</w:t>
      </w:r>
    </w:p>
    <w:p w14:paraId="3CB299A7"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2" w:name="_tt7wixa7toie" w:colFirst="0" w:colLast="0"/>
      <w:bookmarkEnd w:id="2"/>
      <w:r>
        <w:rPr>
          <w:rFonts w:ascii="Times New Roman" w:eastAsia="Times New Roman" w:hAnsi="Times New Roman" w:cs="Times New Roman"/>
          <w:b/>
          <w:color w:val="000000"/>
          <w:sz w:val="20"/>
          <w:szCs w:val="20"/>
        </w:rPr>
        <w:t>2. Transformer Model</w:t>
      </w:r>
    </w:p>
    <w:p w14:paraId="2ABD6BFE"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Transformers address the long context with attention mechanisms to process entire sequences in parallel. The ability to handle the entire sequence made them a compelling alternative to recurrent architectures. The self-attention </w:t>
      </w:r>
      <w:r>
        <w:rPr>
          <w:rFonts w:ascii="Times New Roman" w:eastAsia="Times New Roman" w:hAnsi="Times New Roman" w:cs="Times New Roman"/>
          <w:sz w:val="20"/>
          <w:szCs w:val="20"/>
        </w:rPr>
        <w:lastRenderedPageBreak/>
        <w:t>mechanism can identify which past states are most relevant for prediction. The transformer efficiently processes the prediction by maintaining temporal ordering without sequential processing constraints. Additionally, transformers can identify complex relationships between states at arbitrary temporal distances</w:t>
      </w:r>
    </w:p>
    <w:p w14:paraId="3FE4BE53"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3" w:name="_4s7qjxc267cx" w:colFirst="0" w:colLast="0"/>
      <w:bookmarkEnd w:id="3"/>
      <w:r>
        <w:rPr>
          <w:rFonts w:ascii="Times New Roman" w:eastAsia="Times New Roman" w:hAnsi="Times New Roman" w:cs="Times New Roman"/>
          <w:b/>
          <w:color w:val="000000"/>
          <w:sz w:val="20"/>
          <w:szCs w:val="20"/>
        </w:rPr>
        <w:t xml:space="preserve">3. </w:t>
      </w:r>
      <w:proofErr w:type="spellStart"/>
      <w:r>
        <w:rPr>
          <w:rFonts w:ascii="Times New Roman" w:eastAsia="Times New Roman" w:hAnsi="Times New Roman" w:cs="Times New Roman"/>
          <w:b/>
          <w:color w:val="000000"/>
          <w:sz w:val="20"/>
          <w:szCs w:val="20"/>
        </w:rPr>
        <w:t>XGBoost</w:t>
      </w:r>
      <w:proofErr w:type="spellEnd"/>
      <w:r>
        <w:rPr>
          <w:rFonts w:ascii="Times New Roman" w:eastAsia="Times New Roman" w:hAnsi="Times New Roman" w:cs="Times New Roman"/>
          <w:b/>
          <w:color w:val="000000"/>
          <w:sz w:val="20"/>
          <w:szCs w:val="20"/>
        </w:rPr>
        <w:t xml:space="preserve"> Regression</w:t>
      </w:r>
    </w:p>
    <w:p w14:paraId="456641D4"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explore a non-neural approach, we implemented </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 xml:space="preserve">, an ensemble of gradient-boosted decision trees. Unlike the sequence models, </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 xml:space="preserve"> required feature engineering to transform the sequential data into a tabular format. </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 xml:space="preserve"> provided a fundamentally different learning paradigm (non-parametric vs. parametric) that offered native feature importance metrics for interpretability. </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 xml:space="preserve"> was less sensitive to scaling issues that can affect neural networks. And </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 xml:space="preserve"> can capture non-linear relationships through recursive partitioning. We trained separate models for each of the six state variables because </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 xml:space="preserve"> doesn't naturally handle multi-output regression.</w:t>
      </w:r>
    </w:p>
    <w:p w14:paraId="7EF84D62"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b/>
          <w:sz w:val="20"/>
          <w:szCs w:val="20"/>
        </w:rPr>
        <w:t>Feature Engineering</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002EA8" w14:paraId="7B99BB60" w14:textId="77777777">
        <w:trPr>
          <w:trHeight w:val="400"/>
        </w:trPr>
        <w:tc>
          <w:tcPr>
            <w:tcW w:w="1995" w:type="dxa"/>
            <w:shd w:val="clear" w:color="auto" w:fill="auto"/>
            <w:tcMar>
              <w:top w:w="100" w:type="dxa"/>
              <w:left w:w="100" w:type="dxa"/>
              <w:bottom w:w="100" w:type="dxa"/>
              <w:right w:w="100" w:type="dxa"/>
            </w:tcMar>
          </w:tcPr>
          <w:p w14:paraId="16BDB3F9"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LSTM &amp; Transformer</w:t>
            </w:r>
          </w:p>
        </w:tc>
        <w:tc>
          <w:tcPr>
            <w:tcW w:w="7365" w:type="dxa"/>
            <w:shd w:val="clear" w:color="auto" w:fill="auto"/>
            <w:tcMar>
              <w:top w:w="100" w:type="dxa"/>
              <w:left w:w="100" w:type="dxa"/>
              <w:bottom w:w="100" w:type="dxa"/>
              <w:right w:w="100" w:type="dxa"/>
            </w:tcMar>
          </w:tcPr>
          <w:p w14:paraId="06AE053E"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Resampling</w:t>
            </w:r>
            <w:r>
              <w:rPr>
                <w:rFonts w:ascii="Times New Roman" w:eastAsia="Times New Roman" w:hAnsi="Times New Roman" w:cs="Times New Roman"/>
                <w:sz w:val="20"/>
                <w:szCs w:val="20"/>
              </w:rPr>
              <w:t>: Original flight data had irregular sampling intervals, so we resampled to a consistent 2-second interval using linear interpolation for missing values.</w:t>
            </w:r>
          </w:p>
          <w:p w14:paraId="5D0BCE53"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Sequence Windowing</w:t>
            </w:r>
            <w:r>
              <w:rPr>
                <w:rFonts w:ascii="Times New Roman" w:eastAsia="Times New Roman" w:hAnsi="Times New Roman" w:cs="Times New Roman"/>
                <w:sz w:val="20"/>
                <w:szCs w:val="20"/>
              </w:rPr>
              <w:t>: Created sliding windows of 44 consecutive states (input) and the subsequent state (target).</w:t>
            </w:r>
          </w:p>
          <w:p w14:paraId="28F725D6"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Standardization</w:t>
            </w:r>
            <w:r>
              <w:rPr>
                <w:rFonts w:ascii="Times New Roman" w:eastAsia="Times New Roman" w:hAnsi="Times New Roman" w:cs="Times New Roman"/>
                <w:sz w:val="20"/>
                <w:szCs w:val="20"/>
              </w:rPr>
              <w:t>: Applied standard scaling (zero mean, unit variance) to each feature dimension to facilitate model training.</w:t>
            </w:r>
          </w:p>
          <w:p w14:paraId="2C735ADC"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Missing Data Handling</w:t>
            </w:r>
            <w:r>
              <w:rPr>
                <w:rFonts w:ascii="Times New Roman" w:eastAsia="Times New Roman" w:hAnsi="Times New Roman" w:cs="Times New Roman"/>
                <w:sz w:val="20"/>
                <w:szCs w:val="20"/>
              </w:rPr>
              <w:t>: Removed sequences with missing values to ensure data quality.</w:t>
            </w:r>
          </w:p>
          <w:p w14:paraId="607174C6" w14:textId="77777777" w:rsidR="00002EA8" w:rsidRDefault="00002EA8">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p>
        </w:tc>
      </w:tr>
      <w:tr w:rsidR="00002EA8" w14:paraId="49CDC818" w14:textId="77777777">
        <w:trPr>
          <w:trHeight w:val="409"/>
        </w:trPr>
        <w:tc>
          <w:tcPr>
            <w:tcW w:w="1995" w:type="dxa"/>
            <w:shd w:val="clear" w:color="auto" w:fill="auto"/>
            <w:tcMar>
              <w:top w:w="100" w:type="dxa"/>
              <w:left w:w="100" w:type="dxa"/>
              <w:bottom w:w="100" w:type="dxa"/>
              <w:right w:w="100" w:type="dxa"/>
            </w:tcMar>
          </w:tcPr>
          <w:p w14:paraId="53B63DD9"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XGBoost</w:t>
            </w:r>
            <w:proofErr w:type="spellEnd"/>
          </w:p>
        </w:tc>
        <w:tc>
          <w:tcPr>
            <w:tcW w:w="7365" w:type="dxa"/>
            <w:shd w:val="clear" w:color="auto" w:fill="auto"/>
            <w:tcMar>
              <w:top w:w="100" w:type="dxa"/>
              <w:left w:w="100" w:type="dxa"/>
              <w:bottom w:w="100" w:type="dxa"/>
              <w:right w:w="100" w:type="dxa"/>
            </w:tcMar>
          </w:tcPr>
          <w:p w14:paraId="116F7DEF"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Statistical Aggregations</w:t>
            </w:r>
            <w:r>
              <w:rPr>
                <w:rFonts w:ascii="Times New Roman" w:eastAsia="Times New Roman" w:hAnsi="Times New Roman" w:cs="Times New Roman"/>
                <w:sz w:val="20"/>
                <w:szCs w:val="20"/>
              </w:rPr>
              <w:t>: For each sequence, calculated statistical properties (mean, standard deviation, min, max).</w:t>
            </w:r>
          </w:p>
          <w:p w14:paraId="7D3EF3F7"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Temporal Derivatives</w:t>
            </w:r>
            <w:r>
              <w:rPr>
                <w:rFonts w:ascii="Times New Roman" w:eastAsia="Times New Roman" w:hAnsi="Times New Roman" w:cs="Times New Roman"/>
                <w:sz w:val="20"/>
                <w:szCs w:val="20"/>
              </w:rPr>
              <w:t>: Computed first and second derivatives to capture rate of change and acceleration.</w:t>
            </w:r>
          </w:p>
          <w:p w14:paraId="73224922"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Recent History Focus</w:t>
            </w:r>
            <w:r>
              <w:rPr>
                <w:rFonts w:ascii="Times New Roman" w:eastAsia="Times New Roman" w:hAnsi="Times New Roman" w:cs="Times New Roman"/>
                <w:sz w:val="20"/>
                <w:szCs w:val="20"/>
              </w:rPr>
              <w:t>: Created features that emphasized recent states (last 5, last 3, last 1).</w:t>
            </w:r>
          </w:p>
          <w:p w14:paraId="055C87AE"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Engineered Features</w:t>
            </w:r>
            <w:r>
              <w:rPr>
                <w:rFonts w:ascii="Times New Roman" w:eastAsia="Times New Roman" w:hAnsi="Times New Roman" w:cs="Times New Roman"/>
                <w:sz w:val="20"/>
                <w:szCs w:val="20"/>
              </w:rPr>
              <w:t>: Created ~100 engineered features from the original 6 state variables.</w:t>
            </w:r>
          </w:p>
        </w:tc>
      </w:tr>
    </w:tbl>
    <w:p w14:paraId="76822F29" w14:textId="77777777" w:rsidR="00002EA8" w:rsidRDefault="00000000">
      <w:pPr>
        <w:pStyle w:val="Heading2"/>
        <w:keepNext w:val="0"/>
        <w:keepLines w:val="0"/>
        <w:spacing w:after="80"/>
        <w:rPr>
          <w:rFonts w:ascii="Times New Roman" w:eastAsia="Times New Roman" w:hAnsi="Times New Roman" w:cs="Times New Roman"/>
          <w:sz w:val="20"/>
          <w:szCs w:val="20"/>
        </w:rPr>
      </w:pPr>
      <w:bookmarkStart w:id="4" w:name="_piocnr7say1j" w:colFirst="0" w:colLast="0"/>
      <w:bookmarkEnd w:id="4"/>
      <w:r>
        <w:rPr>
          <w:rFonts w:ascii="Times New Roman" w:eastAsia="Times New Roman" w:hAnsi="Times New Roman" w:cs="Times New Roman"/>
          <w:sz w:val="20"/>
          <w:szCs w:val="20"/>
        </w:rPr>
        <w:t xml:space="preserve">Additional details on our feature engineering approach, including the complete set of features for both sequence models and </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 can be found in Appendix B.4.</w:t>
      </w:r>
    </w:p>
    <w:p w14:paraId="7B582E0E" w14:textId="77777777" w:rsidR="00002EA8" w:rsidRDefault="00000000">
      <w:pPr>
        <w:pStyle w:val="Heading2"/>
        <w:keepNext w:val="0"/>
        <w:keepLines w:val="0"/>
        <w:spacing w:after="80"/>
        <w:rPr>
          <w:rFonts w:ascii="Times New Roman" w:eastAsia="Times New Roman" w:hAnsi="Times New Roman" w:cs="Times New Roman"/>
          <w:sz w:val="20"/>
          <w:szCs w:val="20"/>
        </w:rPr>
      </w:pPr>
      <w:bookmarkStart w:id="5" w:name="_9v61alwt4pzb" w:colFirst="0" w:colLast="0"/>
      <w:bookmarkEnd w:id="5"/>
      <w:r>
        <w:rPr>
          <w:rFonts w:ascii="Times New Roman" w:eastAsia="Times New Roman" w:hAnsi="Times New Roman" w:cs="Times New Roman"/>
          <w:b/>
          <w:sz w:val="20"/>
          <w:szCs w:val="20"/>
        </w:rPr>
        <w:t>Hyperparameter Tuning</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02EA8" w14:paraId="79D4B702" w14:textId="77777777">
        <w:tc>
          <w:tcPr>
            <w:tcW w:w="4680" w:type="dxa"/>
            <w:shd w:val="clear" w:color="auto" w:fill="auto"/>
            <w:tcMar>
              <w:top w:w="100" w:type="dxa"/>
              <w:left w:w="100" w:type="dxa"/>
              <w:bottom w:w="100" w:type="dxa"/>
              <w:right w:w="100" w:type="dxa"/>
            </w:tcMar>
          </w:tcPr>
          <w:p w14:paraId="00EBBA2A"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LSTM (Best Performing Model)</w:t>
            </w:r>
          </w:p>
          <w:p w14:paraId="6E518019"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i/>
                <w:sz w:val="20"/>
                <w:szCs w:val="20"/>
              </w:rPr>
              <w:t>Each configuration was trained for 20 epochs with early stopping based on validation loss. We used a grid search approach, evaluating approximately 80 distinct configurations.</w:t>
            </w:r>
          </w:p>
        </w:tc>
        <w:tc>
          <w:tcPr>
            <w:tcW w:w="4680" w:type="dxa"/>
            <w:shd w:val="clear" w:color="auto" w:fill="auto"/>
            <w:tcMar>
              <w:top w:w="100" w:type="dxa"/>
              <w:left w:w="100" w:type="dxa"/>
              <w:bottom w:w="100" w:type="dxa"/>
              <w:right w:w="100" w:type="dxa"/>
            </w:tcMar>
          </w:tcPr>
          <w:p w14:paraId="47AC2AAE"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Hidden dimension: [32, 64, 128, 256, 512] </w:t>
            </w:r>
          </w:p>
          <w:p w14:paraId="32EE344C"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Number of layers: [1, 2, 3, 4]</w:t>
            </w:r>
          </w:p>
          <w:p w14:paraId="77590E57"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Dropout rate: [0.0, 0.1, 0.2, 0.3, 0.5]</w:t>
            </w:r>
          </w:p>
          <w:p w14:paraId="2E880B6E"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Learning rate: [0.01, 0.001, 0.0001, 0.00001]</w:t>
            </w:r>
          </w:p>
          <w:p w14:paraId="342B3D20"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Batch size: [16, 32, 64, 128, 256]</w:t>
            </w:r>
          </w:p>
        </w:tc>
      </w:tr>
      <w:tr w:rsidR="00002EA8" w14:paraId="455A119B" w14:textId="77777777">
        <w:tc>
          <w:tcPr>
            <w:tcW w:w="4680" w:type="dxa"/>
            <w:shd w:val="clear" w:color="auto" w:fill="auto"/>
            <w:tcMar>
              <w:top w:w="100" w:type="dxa"/>
              <w:left w:w="100" w:type="dxa"/>
              <w:bottom w:w="100" w:type="dxa"/>
              <w:right w:w="100" w:type="dxa"/>
            </w:tcMar>
          </w:tcPr>
          <w:p w14:paraId="707DC561"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Transformer</w:t>
            </w:r>
          </w:p>
          <w:p w14:paraId="240A0B9B" w14:textId="77777777" w:rsidR="00002EA8" w:rsidRDefault="00002EA8">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p>
        </w:tc>
        <w:tc>
          <w:tcPr>
            <w:tcW w:w="4680" w:type="dxa"/>
            <w:shd w:val="clear" w:color="auto" w:fill="auto"/>
            <w:tcMar>
              <w:top w:w="100" w:type="dxa"/>
              <w:left w:w="100" w:type="dxa"/>
              <w:bottom w:w="100" w:type="dxa"/>
              <w:right w:w="100" w:type="dxa"/>
            </w:tcMar>
          </w:tcPr>
          <w:p w14:paraId="306C0C68"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Model dimension (</w:t>
            </w:r>
            <w:proofErr w:type="spellStart"/>
            <w:r>
              <w:rPr>
                <w:rFonts w:ascii="Times New Roman" w:eastAsia="Times New Roman" w:hAnsi="Times New Roman" w:cs="Times New Roman"/>
                <w:sz w:val="20"/>
                <w:szCs w:val="20"/>
              </w:rPr>
              <w:t>d_model</w:t>
            </w:r>
            <w:proofErr w:type="spellEnd"/>
            <w:r>
              <w:rPr>
                <w:rFonts w:ascii="Times New Roman" w:eastAsia="Times New Roman" w:hAnsi="Times New Roman" w:cs="Times New Roman"/>
                <w:sz w:val="20"/>
                <w:szCs w:val="20"/>
              </w:rPr>
              <w:t>): [128, 256, 512]</w:t>
            </w:r>
          </w:p>
          <w:p w14:paraId="3C24B61E"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Number of attention heads: [4, 8]</w:t>
            </w:r>
          </w:p>
          <w:p w14:paraId="676B698C"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Number of encoder layers: [3, 5, 6]</w:t>
            </w:r>
          </w:p>
          <w:p w14:paraId="1EBD1919"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Dropout rate: [0.1, 0.2, 0.3]</w:t>
            </w:r>
          </w:p>
          <w:p w14:paraId="57788383"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Learning rate: [0.001, 0.0001]</w:t>
            </w:r>
          </w:p>
        </w:tc>
      </w:tr>
      <w:tr w:rsidR="00002EA8" w14:paraId="401E2333" w14:textId="77777777">
        <w:tc>
          <w:tcPr>
            <w:tcW w:w="4680" w:type="dxa"/>
            <w:shd w:val="clear" w:color="auto" w:fill="auto"/>
            <w:tcMar>
              <w:top w:w="100" w:type="dxa"/>
              <w:left w:w="100" w:type="dxa"/>
              <w:bottom w:w="100" w:type="dxa"/>
              <w:right w:w="100" w:type="dxa"/>
            </w:tcMar>
          </w:tcPr>
          <w:p w14:paraId="2B62390F"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lastRenderedPageBreak/>
              <w:t>XGBoost</w:t>
            </w:r>
            <w:proofErr w:type="spellEnd"/>
          </w:p>
        </w:tc>
        <w:tc>
          <w:tcPr>
            <w:tcW w:w="4680" w:type="dxa"/>
            <w:shd w:val="clear" w:color="auto" w:fill="auto"/>
            <w:tcMar>
              <w:top w:w="100" w:type="dxa"/>
              <w:left w:w="100" w:type="dxa"/>
              <w:bottom w:w="100" w:type="dxa"/>
              <w:right w:w="100" w:type="dxa"/>
            </w:tcMar>
          </w:tcPr>
          <w:p w14:paraId="7233AE71"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Maximum tree depth: [3, 6, 9, 12]</w:t>
            </w:r>
          </w:p>
          <w:p w14:paraId="43B81585"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Minimum child weight: [1, 3, 5]</w:t>
            </w:r>
          </w:p>
          <w:p w14:paraId="081E5B86"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Subsample ratio: [0.6, 0.8, 1.0] </w:t>
            </w:r>
          </w:p>
          <w:p w14:paraId="0FA9CCBE"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Column sample ratio: [0.6, 0.8, 1.0]</w:t>
            </w:r>
          </w:p>
          <w:p w14:paraId="00205D2F"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Learning rate: [0.01, 0.05, 0.1, 0.2]</w:t>
            </w:r>
          </w:p>
          <w:p w14:paraId="74A3847A" w14:textId="77777777" w:rsidR="00002EA8" w:rsidRDefault="00002EA8">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p>
        </w:tc>
      </w:tr>
    </w:tbl>
    <w:p w14:paraId="5F392C60" w14:textId="77777777" w:rsidR="00002EA8" w:rsidRDefault="00002EA8">
      <w:pPr>
        <w:rPr>
          <w:rFonts w:ascii="Times New Roman" w:eastAsia="Times New Roman" w:hAnsi="Times New Roman" w:cs="Times New Roman"/>
          <w:sz w:val="20"/>
          <w:szCs w:val="20"/>
        </w:rPr>
      </w:pPr>
    </w:p>
    <w:p w14:paraId="2F683857"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Supervised Model Evaluation</w:t>
      </w:r>
      <w:r>
        <w:rPr>
          <w:rFonts w:ascii="Times New Roman" w:eastAsia="Times New Roman" w:hAnsi="Times New Roman" w:cs="Times New Roman"/>
          <w:b/>
          <w:sz w:val="20"/>
          <w:szCs w:val="20"/>
        </w:rPr>
        <w:br/>
      </w:r>
      <w:r>
        <w:rPr>
          <w:rFonts w:ascii="Times New Roman" w:eastAsia="Times New Roman" w:hAnsi="Times New Roman" w:cs="Times New Roman"/>
          <w:sz w:val="20"/>
          <w:szCs w:val="20"/>
        </w:rPr>
        <w:t>We used 5-fold cross-validation with MSE as the optimization metric for all models.</w:t>
      </w:r>
    </w:p>
    <w:p w14:paraId="4C4636CC" w14:textId="77777777" w:rsidR="00002EA8" w:rsidRDefault="00000000">
      <w:pPr>
        <w:pStyle w:val="Heading3"/>
        <w:keepNext w:val="0"/>
        <w:keepLines w:val="0"/>
        <w:spacing w:before="280"/>
        <w:rPr>
          <w:rFonts w:ascii="Times New Roman" w:eastAsia="Times New Roman" w:hAnsi="Times New Roman" w:cs="Times New Roman"/>
          <w:sz w:val="20"/>
          <w:szCs w:val="20"/>
        </w:rPr>
      </w:pPr>
      <w:bookmarkStart w:id="6" w:name="_ttzpvlrg7da2" w:colFirst="0" w:colLast="0"/>
      <w:bookmarkEnd w:id="6"/>
      <w:r>
        <w:rPr>
          <w:rFonts w:ascii="Times New Roman" w:eastAsia="Times New Roman" w:hAnsi="Times New Roman" w:cs="Times New Roman"/>
          <w:b/>
          <w:color w:val="000000"/>
          <w:sz w:val="20"/>
          <w:szCs w:val="20"/>
        </w:rPr>
        <w:t>Evaluation Metrics</w:t>
      </w:r>
    </w:p>
    <w:p w14:paraId="3CB11E1B" w14:textId="77777777" w:rsidR="00002EA8" w:rsidRDefault="00000000">
      <w:pPr>
        <w:numPr>
          <w:ilvl w:val="0"/>
          <w:numId w:val="14"/>
        </w:numPr>
        <w:spacing w:before="240"/>
        <w:rPr>
          <w:sz w:val="20"/>
          <w:szCs w:val="20"/>
        </w:rPr>
      </w:pPr>
      <w:r>
        <w:rPr>
          <w:rFonts w:ascii="Times New Roman" w:eastAsia="Times New Roman" w:hAnsi="Times New Roman" w:cs="Times New Roman"/>
          <w:b/>
          <w:sz w:val="20"/>
          <w:szCs w:val="20"/>
        </w:rPr>
        <w:t>Mean Squared Error (MSE)</w:t>
      </w:r>
      <w:r>
        <w:rPr>
          <w:rFonts w:ascii="Times New Roman" w:eastAsia="Times New Roman" w:hAnsi="Times New Roman" w:cs="Times New Roman"/>
          <w:sz w:val="20"/>
          <w:szCs w:val="20"/>
        </w:rPr>
        <w:t>: Our primary optimization objective, directly measuring the squared difference between predicted and actual state vectors.</w:t>
      </w:r>
    </w:p>
    <w:p w14:paraId="71DCBE28" w14:textId="77777777" w:rsidR="00002EA8" w:rsidRDefault="00000000">
      <w:pPr>
        <w:numPr>
          <w:ilvl w:val="0"/>
          <w:numId w:val="14"/>
        </w:numPr>
        <w:rPr>
          <w:sz w:val="20"/>
          <w:szCs w:val="20"/>
        </w:rPr>
      </w:pPr>
      <w:r>
        <w:rPr>
          <w:rFonts w:ascii="Times New Roman" w:eastAsia="Times New Roman" w:hAnsi="Times New Roman" w:cs="Times New Roman"/>
          <w:b/>
          <w:sz w:val="20"/>
          <w:szCs w:val="20"/>
        </w:rPr>
        <w:t>Root Mean Squared Error (RMSE)</w:t>
      </w:r>
      <w:r>
        <w:rPr>
          <w:rFonts w:ascii="Times New Roman" w:eastAsia="Times New Roman" w:hAnsi="Times New Roman" w:cs="Times New Roman"/>
          <w:sz w:val="20"/>
          <w:szCs w:val="20"/>
        </w:rPr>
        <w:t>: Square root of MSE, providing an error metric in the same units as our state variables.</w:t>
      </w:r>
    </w:p>
    <w:p w14:paraId="3C780841" w14:textId="77777777" w:rsidR="00002EA8" w:rsidRDefault="00000000">
      <w:pPr>
        <w:numPr>
          <w:ilvl w:val="0"/>
          <w:numId w:val="14"/>
        </w:numPr>
        <w:spacing w:after="240"/>
        <w:rPr>
          <w:sz w:val="20"/>
          <w:szCs w:val="20"/>
        </w:rPr>
      </w:pPr>
      <w:r>
        <w:rPr>
          <w:rFonts w:ascii="Times New Roman" w:eastAsia="Times New Roman" w:hAnsi="Times New Roman" w:cs="Times New Roman"/>
          <w:b/>
          <w:sz w:val="20"/>
          <w:szCs w:val="20"/>
        </w:rPr>
        <w:t>Mean Absolute Error (MAE)</w:t>
      </w:r>
      <w:r>
        <w:rPr>
          <w:rFonts w:ascii="Times New Roman" w:eastAsia="Times New Roman" w:hAnsi="Times New Roman" w:cs="Times New Roman"/>
          <w:sz w:val="20"/>
          <w:szCs w:val="20"/>
        </w:rPr>
        <w:t>: Average absolute difference between predictions and ground truth, less sensitive to outliers than MSE/RMSE.</w:t>
      </w:r>
    </w:p>
    <w:p w14:paraId="63E18BE3"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These metrics were chosen because they directly quantify prediction accuracy for regression tasks. Also, they penalize larger errors more severely (especially MSE/RMSE) which is critical for trajectory prediction where small errors compound when used in an autoregressive manner. And they provide complementary perspectives on model performance</w:t>
      </w:r>
    </w:p>
    <w:p w14:paraId="5EC08158" w14:textId="77777777" w:rsidR="00002EA8" w:rsidRDefault="00000000">
      <w:pPr>
        <w:pStyle w:val="Heading3"/>
        <w:keepNext w:val="0"/>
        <w:keepLines w:val="0"/>
        <w:spacing w:before="280"/>
        <w:rPr>
          <w:rFonts w:ascii="Times New Roman" w:eastAsia="Times New Roman" w:hAnsi="Times New Roman" w:cs="Times New Roman"/>
          <w:sz w:val="20"/>
          <w:szCs w:val="20"/>
        </w:rPr>
      </w:pPr>
      <w:bookmarkStart w:id="7" w:name="_cy2g6bf0tvja" w:colFirst="0" w:colLast="0"/>
      <w:bookmarkEnd w:id="7"/>
      <w:r>
        <w:rPr>
          <w:rFonts w:ascii="Times New Roman" w:eastAsia="Times New Roman" w:hAnsi="Times New Roman" w:cs="Times New Roman"/>
          <w:b/>
          <w:color w:val="000000"/>
          <w:sz w:val="20"/>
          <w:szCs w:val="20"/>
        </w:rPr>
        <w:t>Overall Evaluation Comparison</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002EA8" w14:paraId="1B1F5437" w14:textId="77777777">
        <w:tc>
          <w:tcPr>
            <w:tcW w:w="2340" w:type="dxa"/>
            <w:shd w:val="clear" w:color="auto" w:fill="auto"/>
            <w:tcMar>
              <w:top w:w="100" w:type="dxa"/>
              <w:left w:w="100" w:type="dxa"/>
              <w:bottom w:w="100" w:type="dxa"/>
              <w:right w:w="100" w:type="dxa"/>
            </w:tcMar>
          </w:tcPr>
          <w:p w14:paraId="1A2EECCE" w14:textId="77777777" w:rsidR="00002EA8"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Model</w:t>
            </w:r>
          </w:p>
        </w:tc>
        <w:tc>
          <w:tcPr>
            <w:tcW w:w="2340" w:type="dxa"/>
            <w:shd w:val="clear" w:color="auto" w:fill="auto"/>
            <w:tcMar>
              <w:top w:w="100" w:type="dxa"/>
              <w:left w:w="100" w:type="dxa"/>
              <w:bottom w:w="100" w:type="dxa"/>
              <w:right w:w="100" w:type="dxa"/>
            </w:tcMar>
          </w:tcPr>
          <w:p w14:paraId="153F5A87" w14:textId="77777777" w:rsidR="00002EA8"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MSE (mean ± std)</w:t>
            </w:r>
          </w:p>
        </w:tc>
        <w:tc>
          <w:tcPr>
            <w:tcW w:w="2340" w:type="dxa"/>
            <w:shd w:val="clear" w:color="auto" w:fill="auto"/>
            <w:tcMar>
              <w:top w:w="100" w:type="dxa"/>
              <w:left w:w="100" w:type="dxa"/>
              <w:bottom w:w="100" w:type="dxa"/>
              <w:right w:w="100" w:type="dxa"/>
            </w:tcMar>
          </w:tcPr>
          <w:p w14:paraId="3A80AFA8" w14:textId="77777777" w:rsidR="00002EA8"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RMSE</w:t>
            </w:r>
          </w:p>
        </w:tc>
        <w:tc>
          <w:tcPr>
            <w:tcW w:w="2340" w:type="dxa"/>
            <w:shd w:val="clear" w:color="auto" w:fill="auto"/>
            <w:tcMar>
              <w:top w:w="100" w:type="dxa"/>
              <w:left w:w="100" w:type="dxa"/>
              <w:bottom w:w="100" w:type="dxa"/>
              <w:right w:w="100" w:type="dxa"/>
            </w:tcMar>
          </w:tcPr>
          <w:p w14:paraId="75DF85DD" w14:textId="77777777" w:rsidR="00002EA8"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MAE</w:t>
            </w:r>
          </w:p>
        </w:tc>
      </w:tr>
      <w:tr w:rsidR="00002EA8" w14:paraId="2885AD27" w14:textId="77777777">
        <w:tc>
          <w:tcPr>
            <w:tcW w:w="2340" w:type="dxa"/>
            <w:shd w:val="clear" w:color="auto" w:fill="auto"/>
            <w:tcMar>
              <w:top w:w="100" w:type="dxa"/>
              <w:left w:w="100" w:type="dxa"/>
              <w:bottom w:w="100" w:type="dxa"/>
              <w:right w:w="100" w:type="dxa"/>
            </w:tcMar>
          </w:tcPr>
          <w:p w14:paraId="1BEE8F3C"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LSTM</w:t>
            </w:r>
          </w:p>
        </w:tc>
        <w:tc>
          <w:tcPr>
            <w:tcW w:w="2340" w:type="dxa"/>
            <w:shd w:val="clear" w:color="auto" w:fill="auto"/>
            <w:tcMar>
              <w:top w:w="100" w:type="dxa"/>
              <w:left w:w="100" w:type="dxa"/>
              <w:bottom w:w="100" w:type="dxa"/>
              <w:right w:w="100" w:type="dxa"/>
            </w:tcMar>
          </w:tcPr>
          <w:p w14:paraId="29F9AEB0"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0.008982 ± 0.000547</w:t>
            </w:r>
          </w:p>
        </w:tc>
        <w:tc>
          <w:tcPr>
            <w:tcW w:w="2340" w:type="dxa"/>
            <w:shd w:val="clear" w:color="auto" w:fill="auto"/>
            <w:tcMar>
              <w:top w:w="100" w:type="dxa"/>
              <w:left w:w="100" w:type="dxa"/>
              <w:bottom w:w="100" w:type="dxa"/>
              <w:right w:w="100" w:type="dxa"/>
            </w:tcMar>
          </w:tcPr>
          <w:p w14:paraId="6AAF711F"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0.094775</w:t>
            </w:r>
          </w:p>
        </w:tc>
        <w:tc>
          <w:tcPr>
            <w:tcW w:w="2340" w:type="dxa"/>
            <w:shd w:val="clear" w:color="auto" w:fill="auto"/>
            <w:tcMar>
              <w:top w:w="100" w:type="dxa"/>
              <w:left w:w="100" w:type="dxa"/>
              <w:bottom w:w="100" w:type="dxa"/>
              <w:right w:w="100" w:type="dxa"/>
            </w:tcMar>
          </w:tcPr>
          <w:p w14:paraId="6793B4A3"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0.029427</w:t>
            </w:r>
          </w:p>
        </w:tc>
      </w:tr>
      <w:tr w:rsidR="00002EA8" w14:paraId="476CEA59" w14:textId="77777777">
        <w:tc>
          <w:tcPr>
            <w:tcW w:w="2340" w:type="dxa"/>
            <w:shd w:val="clear" w:color="auto" w:fill="auto"/>
            <w:tcMar>
              <w:top w:w="100" w:type="dxa"/>
              <w:left w:w="100" w:type="dxa"/>
              <w:bottom w:w="100" w:type="dxa"/>
              <w:right w:w="100" w:type="dxa"/>
            </w:tcMar>
          </w:tcPr>
          <w:p w14:paraId="2B508623"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Transformer</w:t>
            </w:r>
          </w:p>
        </w:tc>
        <w:tc>
          <w:tcPr>
            <w:tcW w:w="2340" w:type="dxa"/>
            <w:shd w:val="clear" w:color="auto" w:fill="auto"/>
            <w:tcMar>
              <w:top w:w="100" w:type="dxa"/>
              <w:left w:w="100" w:type="dxa"/>
              <w:bottom w:w="100" w:type="dxa"/>
              <w:right w:w="100" w:type="dxa"/>
            </w:tcMar>
          </w:tcPr>
          <w:p w14:paraId="4B36C5CE"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0.012777 ± 0.000824</w:t>
            </w:r>
          </w:p>
        </w:tc>
        <w:tc>
          <w:tcPr>
            <w:tcW w:w="2340" w:type="dxa"/>
            <w:shd w:val="clear" w:color="auto" w:fill="auto"/>
            <w:tcMar>
              <w:top w:w="100" w:type="dxa"/>
              <w:left w:w="100" w:type="dxa"/>
              <w:bottom w:w="100" w:type="dxa"/>
              <w:right w:w="100" w:type="dxa"/>
            </w:tcMar>
          </w:tcPr>
          <w:p w14:paraId="0F4F488E"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0.113034</w:t>
            </w:r>
          </w:p>
        </w:tc>
        <w:tc>
          <w:tcPr>
            <w:tcW w:w="2340" w:type="dxa"/>
            <w:shd w:val="clear" w:color="auto" w:fill="auto"/>
            <w:tcMar>
              <w:top w:w="100" w:type="dxa"/>
              <w:left w:w="100" w:type="dxa"/>
              <w:bottom w:w="100" w:type="dxa"/>
              <w:right w:w="100" w:type="dxa"/>
            </w:tcMar>
          </w:tcPr>
          <w:p w14:paraId="6F9F2575"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0.056936</w:t>
            </w:r>
          </w:p>
        </w:tc>
      </w:tr>
      <w:tr w:rsidR="00002EA8" w14:paraId="38C279C0" w14:textId="77777777">
        <w:tc>
          <w:tcPr>
            <w:tcW w:w="2340" w:type="dxa"/>
            <w:shd w:val="clear" w:color="auto" w:fill="auto"/>
            <w:tcMar>
              <w:top w:w="100" w:type="dxa"/>
              <w:left w:w="100" w:type="dxa"/>
              <w:bottom w:w="100" w:type="dxa"/>
              <w:right w:w="100" w:type="dxa"/>
            </w:tcMar>
          </w:tcPr>
          <w:p w14:paraId="386720F0"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XGBoost</w:t>
            </w:r>
            <w:proofErr w:type="spellEnd"/>
          </w:p>
        </w:tc>
        <w:tc>
          <w:tcPr>
            <w:tcW w:w="2340" w:type="dxa"/>
            <w:shd w:val="clear" w:color="auto" w:fill="auto"/>
            <w:tcMar>
              <w:top w:w="100" w:type="dxa"/>
              <w:left w:w="100" w:type="dxa"/>
              <w:bottom w:w="100" w:type="dxa"/>
              <w:right w:w="100" w:type="dxa"/>
            </w:tcMar>
          </w:tcPr>
          <w:p w14:paraId="67677166"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0.014523 ± 0.001192</w:t>
            </w:r>
          </w:p>
        </w:tc>
        <w:tc>
          <w:tcPr>
            <w:tcW w:w="2340" w:type="dxa"/>
            <w:shd w:val="clear" w:color="auto" w:fill="auto"/>
            <w:tcMar>
              <w:top w:w="100" w:type="dxa"/>
              <w:left w:w="100" w:type="dxa"/>
              <w:bottom w:w="100" w:type="dxa"/>
              <w:right w:w="100" w:type="dxa"/>
            </w:tcMar>
          </w:tcPr>
          <w:p w14:paraId="06764A92"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0.120511</w:t>
            </w:r>
          </w:p>
        </w:tc>
        <w:tc>
          <w:tcPr>
            <w:tcW w:w="2340" w:type="dxa"/>
            <w:shd w:val="clear" w:color="auto" w:fill="auto"/>
            <w:tcMar>
              <w:top w:w="100" w:type="dxa"/>
              <w:left w:w="100" w:type="dxa"/>
              <w:bottom w:w="100" w:type="dxa"/>
              <w:right w:w="100" w:type="dxa"/>
            </w:tcMar>
          </w:tcPr>
          <w:p w14:paraId="031787D4"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0.063247</w:t>
            </w:r>
          </w:p>
        </w:tc>
      </w:tr>
    </w:tbl>
    <w:p w14:paraId="17C59B43"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LSTM model consistently outperformed both alternatives across all metrics, achieving approximately 30% lower error rates compared to the Transformer and 38% lower compared to </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 We attribute this superior performance to:</w:t>
      </w:r>
    </w:p>
    <w:p w14:paraId="12E22206" w14:textId="77777777" w:rsidR="00002EA8" w:rsidRDefault="00000000">
      <w:pPr>
        <w:numPr>
          <w:ilvl w:val="0"/>
          <w:numId w:val="10"/>
        </w:numPr>
        <w:spacing w:before="240"/>
        <w:rPr>
          <w:rFonts w:ascii="Times New Roman" w:eastAsia="Times New Roman" w:hAnsi="Times New Roman" w:cs="Times New Roman"/>
          <w:sz w:val="20"/>
          <w:szCs w:val="20"/>
        </w:rPr>
      </w:pPr>
      <w:r>
        <w:rPr>
          <w:rFonts w:ascii="Times New Roman" w:eastAsia="Times New Roman" w:hAnsi="Times New Roman" w:cs="Times New Roman"/>
          <w:sz w:val="20"/>
          <w:szCs w:val="20"/>
        </w:rPr>
        <w:t>The recurrent architecture's natural fit for sequential trajectory data</w:t>
      </w:r>
    </w:p>
    <w:p w14:paraId="083FFB01" w14:textId="77777777" w:rsidR="00002EA8" w:rsidRDefault="00000000">
      <w:pPr>
        <w:numPr>
          <w:ilvl w:val="0"/>
          <w:numId w:val="10"/>
        </w:numPr>
        <w:rPr>
          <w:rFonts w:ascii="Times New Roman" w:eastAsia="Times New Roman" w:hAnsi="Times New Roman" w:cs="Times New Roman"/>
          <w:sz w:val="20"/>
          <w:szCs w:val="20"/>
        </w:rPr>
      </w:pPr>
      <w:r>
        <w:rPr>
          <w:rFonts w:ascii="Times New Roman" w:eastAsia="Times New Roman" w:hAnsi="Times New Roman" w:cs="Times New Roman"/>
          <w:sz w:val="20"/>
          <w:szCs w:val="20"/>
        </w:rPr>
        <w:t>The model's balance of complexity and trainability on our dataset size</w:t>
      </w:r>
    </w:p>
    <w:p w14:paraId="198CF908" w14:textId="77777777" w:rsidR="00002EA8" w:rsidRDefault="00000000">
      <w:pPr>
        <w:numPr>
          <w:ilvl w:val="0"/>
          <w:numId w:val="10"/>
        </w:numPr>
        <w:spacing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The effectiveness of memory cells in capturing flight dynamics patterns</w:t>
      </w:r>
    </w:p>
    <w:p w14:paraId="503A6D10" w14:textId="77777777" w:rsidR="00002EA8" w:rsidRDefault="00000000">
      <w:pPr>
        <w:pStyle w:val="Heading3"/>
        <w:keepNext w:val="0"/>
        <w:keepLines w:val="0"/>
        <w:spacing w:before="280"/>
        <w:rPr>
          <w:rFonts w:ascii="Times New Roman" w:eastAsia="Times New Roman" w:hAnsi="Times New Roman" w:cs="Times New Roman"/>
          <w:sz w:val="20"/>
          <w:szCs w:val="20"/>
        </w:rPr>
      </w:pPr>
      <w:bookmarkStart w:id="8" w:name="_g5yis5jtfj3v" w:colFirst="0" w:colLast="0"/>
      <w:bookmarkEnd w:id="8"/>
      <w:r>
        <w:rPr>
          <w:rFonts w:ascii="Times New Roman" w:eastAsia="Times New Roman" w:hAnsi="Times New Roman" w:cs="Times New Roman"/>
          <w:b/>
          <w:color w:val="000000"/>
          <w:sz w:val="20"/>
          <w:szCs w:val="20"/>
        </w:rPr>
        <w:t>LSTM Model Feature Importance and Ablation Analysis</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02EA8" w14:paraId="2A254504" w14:textId="77777777">
        <w:trPr>
          <w:trHeight w:val="400"/>
        </w:trPr>
        <w:tc>
          <w:tcPr>
            <w:tcW w:w="9360" w:type="dxa"/>
            <w:gridSpan w:val="3"/>
            <w:shd w:val="clear" w:color="auto" w:fill="auto"/>
            <w:tcMar>
              <w:top w:w="100" w:type="dxa"/>
              <w:left w:w="100" w:type="dxa"/>
              <w:bottom w:w="100" w:type="dxa"/>
              <w:right w:w="100" w:type="dxa"/>
            </w:tcMar>
          </w:tcPr>
          <w:p w14:paraId="6C76F1C0"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Baseline loss: 0.008983</w:t>
            </w:r>
          </w:p>
        </w:tc>
      </w:tr>
      <w:tr w:rsidR="00002EA8" w14:paraId="781D0978" w14:textId="77777777">
        <w:tc>
          <w:tcPr>
            <w:tcW w:w="3120" w:type="dxa"/>
            <w:shd w:val="clear" w:color="auto" w:fill="auto"/>
            <w:tcMar>
              <w:top w:w="100" w:type="dxa"/>
              <w:left w:w="100" w:type="dxa"/>
              <w:bottom w:w="100" w:type="dxa"/>
              <w:right w:w="100" w:type="dxa"/>
            </w:tcMar>
          </w:tcPr>
          <w:p w14:paraId="72D58470" w14:textId="77777777" w:rsidR="00002EA8"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Feature</w:t>
            </w:r>
          </w:p>
        </w:tc>
        <w:tc>
          <w:tcPr>
            <w:tcW w:w="3120" w:type="dxa"/>
            <w:shd w:val="clear" w:color="auto" w:fill="auto"/>
            <w:tcMar>
              <w:top w:w="100" w:type="dxa"/>
              <w:left w:w="100" w:type="dxa"/>
              <w:bottom w:w="100" w:type="dxa"/>
              <w:right w:w="100" w:type="dxa"/>
            </w:tcMar>
          </w:tcPr>
          <w:p w14:paraId="0446C2AA" w14:textId="77777777" w:rsidR="00002EA8"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Ablated Loss</w:t>
            </w:r>
          </w:p>
        </w:tc>
        <w:tc>
          <w:tcPr>
            <w:tcW w:w="3120" w:type="dxa"/>
            <w:shd w:val="clear" w:color="auto" w:fill="auto"/>
            <w:tcMar>
              <w:top w:w="100" w:type="dxa"/>
              <w:left w:w="100" w:type="dxa"/>
              <w:bottom w:w="100" w:type="dxa"/>
              <w:right w:w="100" w:type="dxa"/>
            </w:tcMar>
          </w:tcPr>
          <w:p w14:paraId="29A69E8B" w14:textId="77777777" w:rsidR="00002EA8"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Importance</w:t>
            </w:r>
          </w:p>
        </w:tc>
      </w:tr>
      <w:tr w:rsidR="00002EA8" w14:paraId="562CF04C" w14:textId="77777777">
        <w:tc>
          <w:tcPr>
            <w:tcW w:w="3120" w:type="dxa"/>
            <w:shd w:val="clear" w:color="auto" w:fill="auto"/>
            <w:tcMar>
              <w:top w:w="100" w:type="dxa"/>
              <w:left w:w="100" w:type="dxa"/>
              <w:bottom w:w="100" w:type="dxa"/>
              <w:right w:w="100" w:type="dxa"/>
            </w:tcMar>
          </w:tcPr>
          <w:p w14:paraId="0D012BAB"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lon</w:t>
            </w:r>
            <w:proofErr w:type="spellEnd"/>
          </w:p>
        </w:tc>
        <w:tc>
          <w:tcPr>
            <w:tcW w:w="3120" w:type="dxa"/>
            <w:shd w:val="clear" w:color="auto" w:fill="auto"/>
            <w:tcMar>
              <w:top w:w="100" w:type="dxa"/>
              <w:left w:w="100" w:type="dxa"/>
              <w:bottom w:w="100" w:type="dxa"/>
              <w:right w:w="100" w:type="dxa"/>
            </w:tcMar>
          </w:tcPr>
          <w:p w14:paraId="00F50855"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0.174170</w:t>
            </w:r>
          </w:p>
        </w:tc>
        <w:tc>
          <w:tcPr>
            <w:tcW w:w="3120" w:type="dxa"/>
            <w:shd w:val="clear" w:color="auto" w:fill="auto"/>
            <w:tcMar>
              <w:top w:w="100" w:type="dxa"/>
              <w:left w:w="100" w:type="dxa"/>
              <w:bottom w:w="100" w:type="dxa"/>
              <w:right w:w="100" w:type="dxa"/>
            </w:tcMar>
          </w:tcPr>
          <w:p w14:paraId="534D43C0"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1838.82%</w:t>
            </w:r>
          </w:p>
        </w:tc>
      </w:tr>
      <w:tr w:rsidR="00002EA8" w14:paraId="2475A514" w14:textId="77777777">
        <w:tc>
          <w:tcPr>
            <w:tcW w:w="3120" w:type="dxa"/>
            <w:shd w:val="clear" w:color="auto" w:fill="auto"/>
            <w:tcMar>
              <w:top w:w="100" w:type="dxa"/>
              <w:left w:w="100" w:type="dxa"/>
              <w:bottom w:w="100" w:type="dxa"/>
              <w:right w:w="100" w:type="dxa"/>
            </w:tcMar>
          </w:tcPr>
          <w:p w14:paraId="150B66DC"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lastRenderedPageBreak/>
              <w:t>lat</w:t>
            </w:r>
            <w:proofErr w:type="spellEnd"/>
          </w:p>
        </w:tc>
        <w:tc>
          <w:tcPr>
            <w:tcW w:w="3120" w:type="dxa"/>
            <w:shd w:val="clear" w:color="auto" w:fill="auto"/>
            <w:tcMar>
              <w:top w:w="100" w:type="dxa"/>
              <w:left w:w="100" w:type="dxa"/>
              <w:bottom w:w="100" w:type="dxa"/>
              <w:right w:w="100" w:type="dxa"/>
            </w:tcMar>
          </w:tcPr>
          <w:p w14:paraId="7175B1D4"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0.165280</w:t>
            </w:r>
          </w:p>
        </w:tc>
        <w:tc>
          <w:tcPr>
            <w:tcW w:w="3120" w:type="dxa"/>
            <w:shd w:val="clear" w:color="auto" w:fill="auto"/>
            <w:tcMar>
              <w:top w:w="100" w:type="dxa"/>
              <w:left w:w="100" w:type="dxa"/>
              <w:bottom w:w="100" w:type="dxa"/>
              <w:right w:w="100" w:type="dxa"/>
            </w:tcMar>
          </w:tcPr>
          <w:p w14:paraId="4B33FCCA"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1739.86%</w:t>
            </w:r>
          </w:p>
        </w:tc>
      </w:tr>
      <w:tr w:rsidR="00002EA8" w14:paraId="78640AF9" w14:textId="77777777">
        <w:tc>
          <w:tcPr>
            <w:tcW w:w="3120" w:type="dxa"/>
            <w:shd w:val="clear" w:color="auto" w:fill="auto"/>
            <w:tcMar>
              <w:top w:w="100" w:type="dxa"/>
              <w:left w:w="100" w:type="dxa"/>
              <w:bottom w:w="100" w:type="dxa"/>
              <w:right w:w="100" w:type="dxa"/>
            </w:tcMar>
          </w:tcPr>
          <w:p w14:paraId="504AC5FC"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heading</w:t>
            </w:r>
          </w:p>
        </w:tc>
        <w:tc>
          <w:tcPr>
            <w:tcW w:w="3120" w:type="dxa"/>
            <w:shd w:val="clear" w:color="auto" w:fill="auto"/>
            <w:tcMar>
              <w:top w:w="100" w:type="dxa"/>
              <w:left w:w="100" w:type="dxa"/>
              <w:bottom w:w="100" w:type="dxa"/>
              <w:right w:w="100" w:type="dxa"/>
            </w:tcMar>
          </w:tcPr>
          <w:p w14:paraId="5F9A2697"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0.172419</w:t>
            </w:r>
          </w:p>
        </w:tc>
        <w:tc>
          <w:tcPr>
            <w:tcW w:w="3120" w:type="dxa"/>
            <w:shd w:val="clear" w:color="auto" w:fill="auto"/>
            <w:tcMar>
              <w:top w:w="100" w:type="dxa"/>
              <w:left w:w="100" w:type="dxa"/>
              <w:bottom w:w="100" w:type="dxa"/>
              <w:right w:w="100" w:type="dxa"/>
            </w:tcMar>
          </w:tcPr>
          <w:p w14:paraId="37C76B16"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1819.33%</w:t>
            </w:r>
          </w:p>
        </w:tc>
      </w:tr>
      <w:tr w:rsidR="00002EA8" w14:paraId="4492EFDA" w14:textId="77777777">
        <w:tc>
          <w:tcPr>
            <w:tcW w:w="3120" w:type="dxa"/>
            <w:shd w:val="clear" w:color="auto" w:fill="auto"/>
            <w:tcMar>
              <w:top w:w="100" w:type="dxa"/>
              <w:left w:w="100" w:type="dxa"/>
              <w:bottom w:w="100" w:type="dxa"/>
              <w:right w:w="100" w:type="dxa"/>
            </w:tcMar>
          </w:tcPr>
          <w:p w14:paraId="3105E672"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velocity</w:t>
            </w:r>
          </w:p>
        </w:tc>
        <w:tc>
          <w:tcPr>
            <w:tcW w:w="3120" w:type="dxa"/>
            <w:shd w:val="clear" w:color="auto" w:fill="auto"/>
            <w:tcMar>
              <w:top w:w="100" w:type="dxa"/>
              <w:left w:w="100" w:type="dxa"/>
              <w:bottom w:w="100" w:type="dxa"/>
              <w:right w:w="100" w:type="dxa"/>
            </w:tcMar>
          </w:tcPr>
          <w:p w14:paraId="4A668425"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0.156827</w:t>
            </w:r>
          </w:p>
        </w:tc>
        <w:tc>
          <w:tcPr>
            <w:tcW w:w="3120" w:type="dxa"/>
            <w:shd w:val="clear" w:color="auto" w:fill="auto"/>
            <w:tcMar>
              <w:top w:w="100" w:type="dxa"/>
              <w:left w:w="100" w:type="dxa"/>
              <w:bottom w:w="100" w:type="dxa"/>
              <w:right w:w="100" w:type="dxa"/>
            </w:tcMar>
          </w:tcPr>
          <w:p w14:paraId="59E86C63"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1645.76%</w:t>
            </w:r>
          </w:p>
        </w:tc>
      </w:tr>
      <w:tr w:rsidR="00002EA8" w14:paraId="4FD421CD" w14:textId="77777777">
        <w:tc>
          <w:tcPr>
            <w:tcW w:w="3120" w:type="dxa"/>
            <w:shd w:val="clear" w:color="auto" w:fill="auto"/>
            <w:tcMar>
              <w:top w:w="100" w:type="dxa"/>
              <w:left w:w="100" w:type="dxa"/>
              <w:bottom w:w="100" w:type="dxa"/>
              <w:right w:w="100" w:type="dxa"/>
            </w:tcMar>
          </w:tcPr>
          <w:p w14:paraId="54084886"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vertrate</w:t>
            </w:r>
            <w:proofErr w:type="spellEnd"/>
          </w:p>
        </w:tc>
        <w:tc>
          <w:tcPr>
            <w:tcW w:w="3120" w:type="dxa"/>
            <w:shd w:val="clear" w:color="auto" w:fill="auto"/>
            <w:tcMar>
              <w:top w:w="100" w:type="dxa"/>
              <w:left w:w="100" w:type="dxa"/>
              <w:bottom w:w="100" w:type="dxa"/>
              <w:right w:w="100" w:type="dxa"/>
            </w:tcMar>
          </w:tcPr>
          <w:p w14:paraId="5CD31DB6"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0.170559</w:t>
            </w:r>
          </w:p>
        </w:tc>
        <w:tc>
          <w:tcPr>
            <w:tcW w:w="3120" w:type="dxa"/>
            <w:shd w:val="clear" w:color="auto" w:fill="auto"/>
            <w:tcMar>
              <w:top w:w="100" w:type="dxa"/>
              <w:left w:w="100" w:type="dxa"/>
              <w:bottom w:w="100" w:type="dxa"/>
              <w:right w:w="100" w:type="dxa"/>
            </w:tcMar>
          </w:tcPr>
          <w:p w14:paraId="2A27B193"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1798.62%</w:t>
            </w:r>
          </w:p>
        </w:tc>
      </w:tr>
      <w:tr w:rsidR="00002EA8" w14:paraId="159D5A11" w14:textId="77777777">
        <w:tc>
          <w:tcPr>
            <w:tcW w:w="3120" w:type="dxa"/>
            <w:shd w:val="clear" w:color="auto" w:fill="auto"/>
            <w:tcMar>
              <w:top w:w="100" w:type="dxa"/>
              <w:left w:w="100" w:type="dxa"/>
              <w:bottom w:w="100" w:type="dxa"/>
              <w:right w:w="100" w:type="dxa"/>
            </w:tcMar>
          </w:tcPr>
          <w:p w14:paraId="1821A7AB"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geoaltitude</w:t>
            </w:r>
            <w:proofErr w:type="spellEnd"/>
          </w:p>
        </w:tc>
        <w:tc>
          <w:tcPr>
            <w:tcW w:w="3120" w:type="dxa"/>
            <w:shd w:val="clear" w:color="auto" w:fill="auto"/>
            <w:tcMar>
              <w:top w:w="100" w:type="dxa"/>
              <w:left w:w="100" w:type="dxa"/>
              <w:bottom w:w="100" w:type="dxa"/>
              <w:right w:w="100" w:type="dxa"/>
            </w:tcMar>
          </w:tcPr>
          <w:p w14:paraId="5E29F7B4"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0.164578</w:t>
            </w:r>
          </w:p>
        </w:tc>
        <w:tc>
          <w:tcPr>
            <w:tcW w:w="3120" w:type="dxa"/>
            <w:shd w:val="clear" w:color="auto" w:fill="auto"/>
            <w:tcMar>
              <w:top w:w="100" w:type="dxa"/>
              <w:left w:w="100" w:type="dxa"/>
              <w:bottom w:w="100" w:type="dxa"/>
              <w:right w:w="100" w:type="dxa"/>
            </w:tcMar>
          </w:tcPr>
          <w:p w14:paraId="0B109128"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1732.04%</w:t>
            </w:r>
          </w:p>
        </w:tc>
      </w:tr>
    </w:tbl>
    <w:p w14:paraId="5094E9EF"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This analysis reveals several key insights:</w:t>
      </w:r>
    </w:p>
    <w:p w14:paraId="7BDF52A8" w14:textId="77777777" w:rsidR="00002EA8" w:rsidRDefault="00000000">
      <w:pPr>
        <w:numPr>
          <w:ilvl w:val="0"/>
          <w:numId w:val="27"/>
        </w:numPr>
        <w:spacing w:before="240"/>
        <w:rPr>
          <w:sz w:val="20"/>
          <w:szCs w:val="20"/>
        </w:rPr>
      </w:pPr>
      <w:r>
        <w:rPr>
          <w:rFonts w:ascii="Times New Roman" w:eastAsia="Times New Roman" w:hAnsi="Times New Roman" w:cs="Times New Roman"/>
          <w:b/>
          <w:sz w:val="20"/>
          <w:szCs w:val="20"/>
        </w:rPr>
        <w:t>All features are critically important</w:t>
      </w:r>
      <w:r>
        <w:rPr>
          <w:rFonts w:ascii="Times New Roman" w:eastAsia="Times New Roman" w:hAnsi="Times New Roman" w:cs="Times New Roman"/>
          <w:sz w:val="20"/>
          <w:szCs w:val="20"/>
        </w:rPr>
        <w:t>: Removing any single feature causes loss to increase by more than 16×, indicating the model relies heavily on the complete state vector.</w:t>
      </w:r>
      <w:r>
        <w:rPr>
          <w:rFonts w:ascii="Times New Roman" w:eastAsia="Times New Roman" w:hAnsi="Times New Roman" w:cs="Times New Roman"/>
          <w:sz w:val="20"/>
          <w:szCs w:val="20"/>
        </w:rPr>
        <w:br/>
      </w:r>
    </w:p>
    <w:p w14:paraId="4172F942" w14:textId="77777777" w:rsidR="00002EA8" w:rsidRDefault="00000000">
      <w:pPr>
        <w:numPr>
          <w:ilvl w:val="0"/>
          <w:numId w:val="27"/>
        </w:numPr>
        <w:rPr>
          <w:sz w:val="20"/>
          <w:szCs w:val="20"/>
        </w:rPr>
      </w:pPr>
      <w:r>
        <w:rPr>
          <w:rFonts w:ascii="Times New Roman" w:eastAsia="Times New Roman" w:hAnsi="Times New Roman" w:cs="Times New Roman"/>
          <w:b/>
          <w:sz w:val="20"/>
          <w:szCs w:val="20"/>
        </w:rPr>
        <w:t>Heading is the most important feature</w:t>
      </w:r>
      <w:r>
        <w:rPr>
          <w:rFonts w:ascii="Times New Roman" w:eastAsia="Times New Roman" w:hAnsi="Times New Roman" w:cs="Times New Roman"/>
          <w:sz w:val="20"/>
          <w:szCs w:val="20"/>
        </w:rPr>
        <w:t>: With an importance score of 1819.33%, heading information provides crucial directional context for predicting the next state.</w:t>
      </w:r>
      <w:r>
        <w:rPr>
          <w:rFonts w:ascii="Times New Roman" w:eastAsia="Times New Roman" w:hAnsi="Times New Roman" w:cs="Times New Roman"/>
          <w:sz w:val="20"/>
          <w:szCs w:val="20"/>
        </w:rPr>
        <w:br/>
      </w:r>
    </w:p>
    <w:p w14:paraId="72D126F9" w14:textId="77777777" w:rsidR="00002EA8" w:rsidRDefault="00000000">
      <w:pPr>
        <w:numPr>
          <w:ilvl w:val="0"/>
          <w:numId w:val="27"/>
        </w:numPr>
        <w:rPr>
          <w:sz w:val="20"/>
          <w:szCs w:val="20"/>
        </w:rPr>
      </w:pPr>
      <w:r>
        <w:rPr>
          <w:rFonts w:ascii="Times New Roman" w:eastAsia="Times New Roman" w:hAnsi="Times New Roman" w:cs="Times New Roman"/>
          <w:b/>
          <w:sz w:val="20"/>
          <w:szCs w:val="20"/>
        </w:rPr>
        <w:t>Position features (</w:t>
      </w:r>
      <w:proofErr w:type="spellStart"/>
      <w:r>
        <w:rPr>
          <w:rFonts w:ascii="Times New Roman" w:eastAsia="Times New Roman" w:hAnsi="Times New Roman" w:cs="Times New Roman"/>
          <w:b/>
          <w:sz w:val="20"/>
          <w:szCs w:val="20"/>
        </w:rPr>
        <w:t>lon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lat</w:t>
      </w:r>
      <w:proofErr w:type="spellEnd"/>
      <w:r>
        <w:rPr>
          <w:rFonts w:ascii="Times New Roman" w:eastAsia="Times New Roman" w:hAnsi="Times New Roman" w:cs="Times New Roman"/>
          <w:b/>
          <w:sz w:val="20"/>
          <w:szCs w:val="20"/>
        </w:rPr>
        <w:t>) are highly important</w:t>
      </w:r>
      <w:r>
        <w:rPr>
          <w:rFonts w:ascii="Times New Roman" w:eastAsia="Times New Roman" w:hAnsi="Times New Roman" w:cs="Times New Roman"/>
          <w:sz w:val="20"/>
          <w:szCs w:val="20"/>
        </w:rPr>
        <w:t>: These spatial coordinates are fundamental to trajectory prediction, with importance scores of 1838.82% and 1739.86% respectively.</w:t>
      </w:r>
      <w:r>
        <w:rPr>
          <w:rFonts w:ascii="Times New Roman" w:eastAsia="Times New Roman" w:hAnsi="Times New Roman" w:cs="Times New Roman"/>
          <w:sz w:val="20"/>
          <w:szCs w:val="20"/>
        </w:rPr>
        <w:br/>
      </w:r>
    </w:p>
    <w:p w14:paraId="5CD12208" w14:textId="77777777" w:rsidR="00002EA8" w:rsidRDefault="00000000">
      <w:pPr>
        <w:numPr>
          <w:ilvl w:val="0"/>
          <w:numId w:val="27"/>
        </w:numPr>
        <w:spacing w:after="240"/>
        <w:rPr>
          <w:sz w:val="20"/>
          <w:szCs w:val="20"/>
        </w:rPr>
      </w:pPr>
      <w:r>
        <w:rPr>
          <w:rFonts w:ascii="Times New Roman" w:eastAsia="Times New Roman" w:hAnsi="Times New Roman" w:cs="Times New Roman"/>
          <w:b/>
          <w:sz w:val="20"/>
          <w:szCs w:val="20"/>
        </w:rPr>
        <w:t>Velocity shows relatively lower importance</w:t>
      </w:r>
      <w:r>
        <w:rPr>
          <w:rFonts w:ascii="Times New Roman" w:eastAsia="Times New Roman" w:hAnsi="Times New Roman" w:cs="Times New Roman"/>
          <w:sz w:val="20"/>
          <w:szCs w:val="20"/>
        </w:rPr>
        <w:t>: While still critical (1645.76% importance), velocity has the least impact among the features, suggesting the model can partially infer velocity changes from position data.</w:t>
      </w:r>
    </w:p>
    <w:p w14:paraId="5E13653F" w14:textId="77777777" w:rsidR="00002EA8" w:rsidRDefault="00000000">
      <w:pPr>
        <w:spacing w:before="240" w:after="240"/>
        <w:rPr>
          <w:rFonts w:ascii="Times New Roman" w:eastAsia="Times New Roman" w:hAnsi="Times New Roman" w:cs="Times New Roman"/>
          <w:b/>
          <w:sz w:val="20"/>
          <w:szCs w:val="20"/>
        </w:rPr>
      </w:pPr>
      <w:r>
        <w:rPr>
          <w:rFonts w:ascii="Times New Roman" w:eastAsia="Times New Roman" w:hAnsi="Times New Roman" w:cs="Times New Roman"/>
          <w:b/>
          <w:color w:val="000000"/>
          <w:sz w:val="20"/>
          <w:szCs w:val="20"/>
        </w:rPr>
        <w:t>Sensitivity Analysis</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6285"/>
      </w:tblGrid>
      <w:tr w:rsidR="00002EA8" w14:paraId="57513640" w14:textId="77777777">
        <w:tc>
          <w:tcPr>
            <w:tcW w:w="3075" w:type="dxa"/>
            <w:shd w:val="clear" w:color="auto" w:fill="auto"/>
            <w:tcMar>
              <w:top w:w="100" w:type="dxa"/>
              <w:left w:w="100" w:type="dxa"/>
              <w:bottom w:w="100" w:type="dxa"/>
              <w:right w:w="100" w:type="dxa"/>
            </w:tcMar>
          </w:tcPr>
          <w:p w14:paraId="292001A6"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Learning Rate (Critical impact)</w:t>
            </w:r>
          </w:p>
        </w:tc>
        <w:tc>
          <w:tcPr>
            <w:tcW w:w="6285" w:type="dxa"/>
            <w:shd w:val="clear" w:color="auto" w:fill="auto"/>
            <w:tcMar>
              <w:top w:w="100" w:type="dxa"/>
              <w:left w:w="100" w:type="dxa"/>
              <w:bottom w:w="100" w:type="dxa"/>
              <w:right w:w="100" w:type="dxa"/>
            </w:tcMar>
          </w:tcPr>
          <w:p w14:paraId="4BEBF606"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Optimal value: 0.001</w:t>
            </w:r>
          </w:p>
          <w:p w14:paraId="364A3147"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Catastrophic performance at 0.01 (test loss: 0.185856)</w:t>
            </w:r>
          </w:p>
        </w:tc>
      </w:tr>
      <w:tr w:rsidR="00002EA8" w14:paraId="5784C80D" w14:textId="77777777">
        <w:tc>
          <w:tcPr>
            <w:tcW w:w="3075" w:type="dxa"/>
            <w:shd w:val="clear" w:color="auto" w:fill="auto"/>
            <w:tcMar>
              <w:top w:w="100" w:type="dxa"/>
              <w:left w:w="100" w:type="dxa"/>
              <w:bottom w:w="100" w:type="dxa"/>
              <w:right w:w="100" w:type="dxa"/>
            </w:tcMar>
          </w:tcPr>
          <w:p w14:paraId="619B1DB3"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Hidden Dimension (High impact)</w:t>
            </w:r>
          </w:p>
        </w:tc>
        <w:tc>
          <w:tcPr>
            <w:tcW w:w="6285" w:type="dxa"/>
            <w:shd w:val="clear" w:color="auto" w:fill="auto"/>
            <w:tcMar>
              <w:top w:w="100" w:type="dxa"/>
              <w:left w:w="100" w:type="dxa"/>
              <w:bottom w:w="100" w:type="dxa"/>
              <w:right w:w="100" w:type="dxa"/>
            </w:tcMar>
          </w:tcPr>
          <w:p w14:paraId="16CF3DD0"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Optimal value: 256</w:t>
            </w:r>
          </w:p>
          <w:p w14:paraId="2783099D"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Clear performance increases up to 256 units</w:t>
            </w:r>
          </w:p>
          <w:p w14:paraId="69149696"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Diminishing returns/potential overfitting at 512 units</w:t>
            </w:r>
          </w:p>
          <w:p w14:paraId="55E1EE6E"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Test lost decreased monotonically from 0.010009 with 32 units at 0.007404 with 256 units</w:t>
            </w:r>
          </w:p>
        </w:tc>
      </w:tr>
      <w:tr w:rsidR="00002EA8" w14:paraId="50D4F78B" w14:textId="77777777">
        <w:tc>
          <w:tcPr>
            <w:tcW w:w="3075" w:type="dxa"/>
            <w:shd w:val="clear" w:color="auto" w:fill="auto"/>
            <w:tcMar>
              <w:top w:w="100" w:type="dxa"/>
              <w:left w:w="100" w:type="dxa"/>
              <w:bottom w:w="100" w:type="dxa"/>
              <w:right w:w="100" w:type="dxa"/>
            </w:tcMar>
          </w:tcPr>
          <w:p w14:paraId="1BFB8F9D"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Number of Layers (Medium impact)</w:t>
            </w:r>
          </w:p>
        </w:tc>
        <w:tc>
          <w:tcPr>
            <w:tcW w:w="6285" w:type="dxa"/>
            <w:shd w:val="clear" w:color="auto" w:fill="auto"/>
            <w:tcMar>
              <w:top w:w="100" w:type="dxa"/>
              <w:left w:w="100" w:type="dxa"/>
              <w:bottom w:w="100" w:type="dxa"/>
              <w:right w:w="100" w:type="dxa"/>
            </w:tcMar>
          </w:tcPr>
          <w:p w14:paraId="1CC13B4D"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Optimal value: 1</w:t>
            </w:r>
          </w:p>
          <w:p w14:paraId="3C0CB477"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Simpler architecture performs best</w:t>
            </w:r>
          </w:p>
          <w:p w14:paraId="4E741B9C"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Performance degrades with additional layers</w:t>
            </w:r>
          </w:p>
          <w:p w14:paraId="57541C77"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Test losses: 0.007240 (1 layer), 0.007455 (2 layers), 0.007487 (3 layers), 0.007652 (4 layers)</w:t>
            </w:r>
          </w:p>
        </w:tc>
      </w:tr>
      <w:tr w:rsidR="00002EA8" w14:paraId="5DC25EB3" w14:textId="77777777">
        <w:tc>
          <w:tcPr>
            <w:tcW w:w="3075" w:type="dxa"/>
            <w:shd w:val="clear" w:color="auto" w:fill="auto"/>
            <w:tcMar>
              <w:top w:w="100" w:type="dxa"/>
              <w:left w:w="100" w:type="dxa"/>
              <w:bottom w:w="100" w:type="dxa"/>
              <w:right w:w="100" w:type="dxa"/>
            </w:tcMar>
          </w:tcPr>
          <w:p w14:paraId="15296212"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Dropout Rate (Medium impact)</w:t>
            </w:r>
          </w:p>
        </w:tc>
        <w:tc>
          <w:tcPr>
            <w:tcW w:w="6285" w:type="dxa"/>
            <w:shd w:val="clear" w:color="auto" w:fill="auto"/>
            <w:tcMar>
              <w:top w:w="100" w:type="dxa"/>
              <w:left w:w="100" w:type="dxa"/>
              <w:bottom w:w="100" w:type="dxa"/>
              <w:right w:w="100" w:type="dxa"/>
            </w:tcMar>
          </w:tcPr>
          <w:p w14:paraId="6FA40675"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Optimal value: 0.0</w:t>
            </w:r>
          </w:p>
          <w:p w14:paraId="0298A002"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 dropout works best, suggesting minimal overfitting</w:t>
            </w:r>
          </w:p>
          <w:p w14:paraId="343F169D"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Performance worsens as dropout increases</w:t>
            </w:r>
          </w:p>
          <w:p w14:paraId="73534D1E"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Test losses: 0.007141 (0.0), 0.007292 (0.1), 0.007407 (0.2), 0.007463 (0.3)</w:t>
            </w:r>
          </w:p>
        </w:tc>
      </w:tr>
      <w:tr w:rsidR="00002EA8" w14:paraId="766D6E6C" w14:textId="77777777">
        <w:tc>
          <w:tcPr>
            <w:tcW w:w="3075" w:type="dxa"/>
            <w:shd w:val="clear" w:color="auto" w:fill="auto"/>
            <w:tcMar>
              <w:top w:w="100" w:type="dxa"/>
              <w:left w:w="100" w:type="dxa"/>
              <w:bottom w:w="100" w:type="dxa"/>
              <w:right w:w="100" w:type="dxa"/>
            </w:tcMar>
          </w:tcPr>
          <w:p w14:paraId="04B7DAF6"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Batch size (Low impact)</w:t>
            </w:r>
          </w:p>
        </w:tc>
        <w:tc>
          <w:tcPr>
            <w:tcW w:w="6285" w:type="dxa"/>
            <w:shd w:val="clear" w:color="auto" w:fill="auto"/>
            <w:tcMar>
              <w:top w:w="100" w:type="dxa"/>
              <w:left w:w="100" w:type="dxa"/>
              <w:bottom w:w="100" w:type="dxa"/>
              <w:right w:w="100" w:type="dxa"/>
            </w:tcMar>
          </w:tcPr>
          <w:p w14:paraId="1C57D25B"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Optimal value: 64</w:t>
            </w:r>
          </w:p>
          <w:p w14:paraId="702DAF5E"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Relatively robust across different values</w:t>
            </w:r>
          </w:p>
          <w:p w14:paraId="23AD9FD6"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Shows moderate impact on final performance</w:t>
            </w:r>
          </w:p>
          <w:p w14:paraId="56D9A3CA" w14:textId="77777777" w:rsidR="00002EA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Test losses: 0.007888 (16), 0.008775 (32), 0.007489 (64), 0.007622 (128)</w:t>
            </w:r>
          </w:p>
        </w:tc>
      </w:tr>
    </w:tbl>
    <w:p w14:paraId="5F32109B"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Key observations from sensitivity analysis:</w:t>
      </w:r>
    </w:p>
    <w:p w14:paraId="1EB3EF64" w14:textId="77777777" w:rsidR="00002EA8" w:rsidRDefault="00000000">
      <w:pPr>
        <w:numPr>
          <w:ilvl w:val="0"/>
          <w:numId w:val="30"/>
        </w:numPr>
        <w:spacing w:before="240"/>
        <w:rPr>
          <w:rFonts w:ascii="Times New Roman" w:eastAsia="Times New Roman" w:hAnsi="Times New Roman" w:cs="Times New Roman"/>
          <w:sz w:val="20"/>
          <w:szCs w:val="20"/>
        </w:rPr>
      </w:pPr>
      <w:r>
        <w:rPr>
          <w:rFonts w:ascii="Times New Roman" w:eastAsia="Times New Roman" w:hAnsi="Times New Roman" w:cs="Times New Roman"/>
          <w:sz w:val="20"/>
          <w:szCs w:val="20"/>
        </w:rPr>
        <w:t>The model favors simplicity (1 layer) over complexity</w:t>
      </w:r>
    </w:p>
    <w:p w14:paraId="77F38413" w14:textId="77777777" w:rsidR="00002EA8" w:rsidRDefault="00000000">
      <w:pPr>
        <w:numPr>
          <w:ilvl w:val="0"/>
          <w:numId w:val="30"/>
        </w:numPr>
        <w:rPr>
          <w:rFonts w:ascii="Times New Roman" w:eastAsia="Times New Roman" w:hAnsi="Times New Roman" w:cs="Times New Roman"/>
          <w:sz w:val="20"/>
          <w:szCs w:val="20"/>
        </w:rPr>
      </w:pPr>
      <w:r>
        <w:rPr>
          <w:rFonts w:ascii="Times New Roman" w:eastAsia="Times New Roman" w:hAnsi="Times New Roman" w:cs="Times New Roman"/>
          <w:sz w:val="20"/>
          <w:szCs w:val="20"/>
        </w:rPr>
        <w:t>Absence of overfitting (no dropout needed)</w:t>
      </w:r>
    </w:p>
    <w:p w14:paraId="541EC84F" w14:textId="77777777" w:rsidR="00002EA8" w:rsidRDefault="00000000">
      <w:pPr>
        <w:numPr>
          <w:ilvl w:val="0"/>
          <w:numId w:val="30"/>
        </w:numPr>
        <w:rPr>
          <w:rFonts w:ascii="Times New Roman" w:eastAsia="Times New Roman" w:hAnsi="Times New Roman" w:cs="Times New Roman"/>
          <w:sz w:val="20"/>
          <w:szCs w:val="20"/>
        </w:rPr>
      </w:pPr>
      <w:r>
        <w:rPr>
          <w:rFonts w:ascii="Times New Roman" w:eastAsia="Times New Roman" w:hAnsi="Times New Roman" w:cs="Times New Roman"/>
          <w:sz w:val="20"/>
          <w:szCs w:val="20"/>
        </w:rPr>
        <w:t>Learning rate is extremely sensitive and requires careful tuning</w:t>
      </w:r>
    </w:p>
    <w:p w14:paraId="3BF75ED5" w14:textId="77777777" w:rsidR="00002EA8" w:rsidRDefault="00000000">
      <w:pPr>
        <w:numPr>
          <w:ilvl w:val="0"/>
          <w:numId w:val="30"/>
        </w:numPr>
        <w:spacing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Moderate hidden dimension (256) provides sufficient capacity without overfitting</w:t>
      </w:r>
    </w:p>
    <w:p w14:paraId="1BFDECF2" w14:textId="77777777" w:rsidR="00002EA8" w:rsidRDefault="00000000">
      <w:pPr>
        <w:pStyle w:val="Heading3"/>
        <w:keepNext w:val="0"/>
        <w:keepLines w:val="0"/>
        <w:spacing w:before="280"/>
        <w:rPr>
          <w:rFonts w:ascii="Times New Roman" w:eastAsia="Times New Roman" w:hAnsi="Times New Roman" w:cs="Times New Roman"/>
          <w:sz w:val="20"/>
          <w:szCs w:val="20"/>
        </w:rPr>
      </w:pPr>
      <w:bookmarkStart w:id="9" w:name="_2k3xbb14cojg" w:colFirst="0" w:colLast="0"/>
      <w:bookmarkEnd w:id="9"/>
      <w:r>
        <w:rPr>
          <w:rFonts w:ascii="Times New Roman" w:eastAsia="Times New Roman" w:hAnsi="Times New Roman" w:cs="Times New Roman"/>
          <w:b/>
          <w:color w:val="000000"/>
          <w:sz w:val="20"/>
          <w:szCs w:val="20"/>
        </w:rPr>
        <w:t>Important Tradeoffs</w:t>
      </w:r>
    </w:p>
    <w:p w14:paraId="7777B20A"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1. Data Size vs. Model Performance</w:t>
      </w:r>
      <w:r>
        <w:rPr>
          <w:rFonts w:ascii="Times New Roman" w:eastAsia="Times New Roman" w:hAnsi="Times New Roman" w:cs="Times New Roman"/>
          <w:sz w:val="20"/>
          <w:szCs w:val="20"/>
        </w:rPr>
        <w:t>: We analyzed performance across different training data fractions:</w:t>
      </w:r>
      <w:r>
        <w:rPr>
          <w:rFonts w:ascii="Times New Roman" w:eastAsia="Times New Roman" w:hAnsi="Times New Roman" w:cs="Times New Roman"/>
          <w:sz w:val="20"/>
          <w:szCs w:val="20"/>
        </w:rPr>
        <w:br/>
      </w:r>
    </w:p>
    <w:tbl>
      <w:tblPr>
        <w:tblStyle w:val="a4"/>
        <w:tblW w:w="5945" w:type="dxa"/>
        <w:tblBorders>
          <w:top w:val="nil"/>
          <w:left w:val="nil"/>
          <w:bottom w:val="nil"/>
          <w:right w:val="nil"/>
          <w:insideH w:val="nil"/>
          <w:insideV w:val="nil"/>
        </w:tblBorders>
        <w:tblLayout w:type="fixed"/>
        <w:tblLook w:val="0600" w:firstRow="0" w:lastRow="0" w:firstColumn="0" w:lastColumn="0" w:noHBand="1" w:noVBand="1"/>
      </w:tblPr>
      <w:tblGrid>
        <w:gridCol w:w="1670"/>
        <w:gridCol w:w="2015"/>
        <w:gridCol w:w="1130"/>
        <w:gridCol w:w="1130"/>
      </w:tblGrid>
      <w:tr w:rsidR="00002EA8" w14:paraId="19B1C458" w14:textId="77777777">
        <w:trPr>
          <w:trHeight w:val="495"/>
        </w:trPr>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61754" w14:textId="77777777" w:rsidR="00002EA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Data Fraction</w:t>
            </w:r>
          </w:p>
        </w:tc>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9C85C" w14:textId="77777777" w:rsidR="00002EA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Training Time (s)</w:t>
            </w:r>
          </w:p>
        </w:tc>
        <w:tc>
          <w:tcPr>
            <w:tcW w:w="1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838E6" w14:textId="77777777" w:rsidR="00002EA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MSE</w:t>
            </w:r>
          </w:p>
        </w:tc>
        <w:tc>
          <w:tcPr>
            <w:tcW w:w="1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BDAB2" w14:textId="77777777" w:rsidR="00002EA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RMSE</w:t>
            </w:r>
          </w:p>
        </w:tc>
      </w:tr>
      <w:tr w:rsidR="00002EA8" w14:paraId="022DCBA7" w14:textId="77777777">
        <w:trPr>
          <w:trHeight w:val="515"/>
        </w:trPr>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62A1A"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0.1</w:t>
            </w:r>
          </w:p>
        </w:tc>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A01E2"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242.92</w:t>
            </w:r>
          </w:p>
        </w:tc>
        <w:tc>
          <w:tcPr>
            <w:tcW w:w="1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71E28"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0.010325</w:t>
            </w:r>
          </w:p>
        </w:tc>
        <w:tc>
          <w:tcPr>
            <w:tcW w:w="1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CC351"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0.101614</w:t>
            </w:r>
          </w:p>
        </w:tc>
      </w:tr>
      <w:tr w:rsidR="00002EA8" w14:paraId="4C645626" w14:textId="77777777">
        <w:trPr>
          <w:trHeight w:val="515"/>
        </w:trPr>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A7540"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0.2</w:t>
            </w:r>
          </w:p>
        </w:tc>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0D8D8"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367.48</w:t>
            </w:r>
          </w:p>
        </w:tc>
        <w:tc>
          <w:tcPr>
            <w:tcW w:w="1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B909D"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0.008416</w:t>
            </w:r>
          </w:p>
        </w:tc>
        <w:tc>
          <w:tcPr>
            <w:tcW w:w="1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7AF13"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0.091739</w:t>
            </w:r>
          </w:p>
        </w:tc>
      </w:tr>
      <w:tr w:rsidR="00002EA8" w14:paraId="4E0A2A49" w14:textId="77777777">
        <w:trPr>
          <w:trHeight w:val="515"/>
        </w:trPr>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9DF60"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0.3</w:t>
            </w:r>
          </w:p>
        </w:tc>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B2B1B"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506.58</w:t>
            </w:r>
          </w:p>
        </w:tc>
        <w:tc>
          <w:tcPr>
            <w:tcW w:w="1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1A4B7"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0.008675</w:t>
            </w:r>
          </w:p>
        </w:tc>
        <w:tc>
          <w:tcPr>
            <w:tcW w:w="1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8EEB3"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0.093141</w:t>
            </w:r>
          </w:p>
        </w:tc>
      </w:tr>
      <w:tr w:rsidR="00002EA8" w14:paraId="1EC92445" w14:textId="77777777">
        <w:trPr>
          <w:trHeight w:val="515"/>
        </w:trPr>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50384"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0.5</w:t>
            </w:r>
          </w:p>
        </w:tc>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4C65B"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770.31</w:t>
            </w:r>
          </w:p>
        </w:tc>
        <w:tc>
          <w:tcPr>
            <w:tcW w:w="1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A5E03"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0.007975</w:t>
            </w:r>
          </w:p>
        </w:tc>
        <w:tc>
          <w:tcPr>
            <w:tcW w:w="1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56179"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0.089303</w:t>
            </w:r>
          </w:p>
        </w:tc>
      </w:tr>
      <w:tr w:rsidR="00002EA8" w14:paraId="0C8FBD94" w14:textId="77777777">
        <w:trPr>
          <w:trHeight w:val="515"/>
        </w:trPr>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11F38"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0.75</w:t>
            </w:r>
          </w:p>
        </w:tc>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76B01"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1138.55</w:t>
            </w:r>
          </w:p>
        </w:tc>
        <w:tc>
          <w:tcPr>
            <w:tcW w:w="1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0E006"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0.007586</w:t>
            </w:r>
          </w:p>
        </w:tc>
        <w:tc>
          <w:tcPr>
            <w:tcW w:w="1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F3E24"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0.087100</w:t>
            </w:r>
          </w:p>
        </w:tc>
      </w:tr>
      <w:tr w:rsidR="00002EA8" w14:paraId="605F75D7" w14:textId="77777777">
        <w:trPr>
          <w:trHeight w:val="515"/>
        </w:trPr>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889B9"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81F1A"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1460.06</w:t>
            </w:r>
          </w:p>
        </w:tc>
        <w:tc>
          <w:tcPr>
            <w:tcW w:w="1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DF851"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0.008025</w:t>
            </w:r>
          </w:p>
        </w:tc>
        <w:tc>
          <w:tcPr>
            <w:tcW w:w="1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C38E5"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0.089585</w:t>
            </w:r>
          </w:p>
        </w:tc>
      </w:tr>
    </w:tbl>
    <w:p w14:paraId="4938B257"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b/>
          <w:sz w:val="20"/>
          <w:szCs w:val="20"/>
        </w:rPr>
        <w:t>2. Key findings:</w:t>
      </w:r>
    </w:p>
    <w:p w14:paraId="1F1E8967" w14:textId="77777777" w:rsidR="00002EA8" w:rsidRDefault="00000000">
      <w:pPr>
        <w:numPr>
          <w:ilvl w:val="1"/>
          <w:numId w:val="28"/>
        </w:numPr>
        <w:spacing w:before="240"/>
        <w:rPr>
          <w:rFonts w:ascii="Times New Roman" w:eastAsia="Times New Roman" w:hAnsi="Times New Roman" w:cs="Times New Roman"/>
          <w:sz w:val="20"/>
          <w:szCs w:val="20"/>
        </w:rPr>
      </w:pPr>
      <w:r>
        <w:rPr>
          <w:rFonts w:ascii="Times New Roman" w:eastAsia="Times New Roman" w:hAnsi="Times New Roman" w:cs="Times New Roman"/>
          <w:sz w:val="20"/>
          <w:szCs w:val="20"/>
        </w:rPr>
        <w:t>Performance generally improves with more data up to 75%</w:t>
      </w:r>
    </w:p>
    <w:p w14:paraId="7189E711" w14:textId="77777777" w:rsidR="00002EA8" w:rsidRDefault="00000000">
      <w:pPr>
        <w:numPr>
          <w:ilvl w:val="1"/>
          <w:numId w:val="28"/>
        </w:numPr>
        <w:rPr>
          <w:rFonts w:ascii="Times New Roman" w:eastAsia="Times New Roman" w:hAnsi="Times New Roman" w:cs="Times New Roman"/>
          <w:sz w:val="20"/>
          <w:szCs w:val="20"/>
        </w:rPr>
      </w:pPr>
      <w:r>
        <w:rPr>
          <w:rFonts w:ascii="Times New Roman" w:eastAsia="Times New Roman" w:hAnsi="Times New Roman" w:cs="Times New Roman"/>
          <w:sz w:val="20"/>
          <w:szCs w:val="20"/>
        </w:rPr>
        <w:t>Diminishing returns and potential overfitting beyond 75%</w:t>
      </w:r>
    </w:p>
    <w:p w14:paraId="52726F49" w14:textId="77777777" w:rsidR="00002EA8" w:rsidRDefault="00000000">
      <w:pPr>
        <w:numPr>
          <w:ilvl w:val="1"/>
          <w:numId w:val="28"/>
        </w:numPr>
        <w:rPr>
          <w:rFonts w:ascii="Times New Roman" w:eastAsia="Times New Roman" w:hAnsi="Times New Roman" w:cs="Times New Roman"/>
          <w:sz w:val="20"/>
          <w:szCs w:val="20"/>
        </w:rPr>
      </w:pPr>
      <w:r>
        <w:rPr>
          <w:rFonts w:ascii="Times New Roman" w:eastAsia="Times New Roman" w:hAnsi="Times New Roman" w:cs="Times New Roman"/>
          <w:sz w:val="20"/>
          <w:szCs w:val="20"/>
        </w:rPr>
        <w:t>A sweet spot exists around 75% of the data, balancing performance and training time</w:t>
      </w:r>
    </w:p>
    <w:p w14:paraId="0B2423F5" w14:textId="77777777" w:rsidR="00002EA8" w:rsidRDefault="00000000">
      <w:pPr>
        <w:numPr>
          <w:ilvl w:val="1"/>
          <w:numId w:val="28"/>
        </w:numPr>
        <w:spacing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6× increase in training time from 10% to 100% data yields only ~12% error reduction</w:t>
      </w:r>
    </w:p>
    <w:p w14:paraId="048418B8"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b/>
          <w:sz w:val="20"/>
          <w:szCs w:val="20"/>
        </w:rPr>
        <w:t>3. Model Complexity vs. Training Efficiency</w:t>
      </w:r>
      <w:r>
        <w:rPr>
          <w:rFonts w:ascii="Times New Roman" w:eastAsia="Times New Roman" w:hAnsi="Times New Roman" w:cs="Times New Roman"/>
          <w:sz w:val="20"/>
          <w:szCs w:val="20"/>
        </w:rPr>
        <w:t>:</w:t>
      </w:r>
    </w:p>
    <w:p w14:paraId="5AB4EC7C" w14:textId="77777777" w:rsidR="00002EA8" w:rsidRDefault="00000000">
      <w:pPr>
        <w:numPr>
          <w:ilvl w:val="1"/>
          <w:numId w:val="28"/>
        </w:numPr>
        <w:spacing w:before="240"/>
        <w:rPr>
          <w:rFonts w:ascii="Times New Roman" w:eastAsia="Times New Roman" w:hAnsi="Times New Roman" w:cs="Times New Roman"/>
          <w:sz w:val="20"/>
          <w:szCs w:val="20"/>
        </w:rPr>
      </w:pPr>
      <w:r>
        <w:rPr>
          <w:rFonts w:ascii="Times New Roman" w:eastAsia="Times New Roman" w:hAnsi="Times New Roman" w:cs="Times New Roman"/>
          <w:sz w:val="20"/>
          <w:szCs w:val="20"/>
        </w:rPr>
        <w:t>Simpler models (1 LSTM layer) outperformed deeper architectures</w:t>
      </w:r>
    </w:p>
    <w:p w14:paraId="69E1403D" w14:textId="77777777" w:rsidR="00002EA8" w:rsidRDefault="00000000">
      <w:pPr>
        <w:numPr>
          <w:ilvl w:val="1"/>
          <w:numId w:val="28"/>
        </w:numPr>
        <w:rPr>
          <w:rFonts w:ascii="Times New Roman" w:eastAsia="Times New Roman" w:hAnsi="Times New Roman" w:cs="Times New Roman"/>
          <w:sz w:val="20"/>
          <w:szCs w:val="20"/>
        </w:rPr>
      </w:pPr>
      <w:r>
        <w:rPr>
          <w:rFonts w:ascii="Times New Roman" w:eastAsia="Times New Roman" w:hAnsi="Times New Roman" w:cs="Times New Roman"/>
          <w:sz w:val="20"/>
          <w:szCs w:val="20"/>
        </w:rPr>
        <w:t>Adding layers increased training time by ~40% per layer with no performance benefit</w:t>
      </w:r>
    </w:p>
    <w:p w14:paraId="016A5348" w14:textId="77777777" w:rsidR="00002EA8" w:rsidRDefault="00000000">
      <w:pPr>
        <w:numPr>
          <w:ilvl w:val="1"/>
          <w:numId w:val="28"/>
        </w:numPr>
        <w:spacing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This suggests our dataset size may not warrant complex architectures</w:t>
      </w:r>
    </w:p>
    <w:p w14:paraId="6709B2F1"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b/>
          <w:sz w:val="20"/>
          <w:szCs w:val="20"/>
        </w:rPr>
        <w:t>4. Parameter Count vs. Generalization</w:t>
      </w:r>
      <w:r>
        <w:rPr>
          <w:rFonts w:ascii="Times New Roman" w:eastAsia="Times New Roman" w:hAnsi="Times New Roman" w:cs="Times New Roman"/>
          <w:sz w:val="20"/>
          <w:szCs w:val="20"/>
        </w:rPr>
        <w:t>:</w:t>
      </w:r>
    </w:p>
    <w:p w14:paraId="7A22B3D2" w14:textId="77777777" w:rsidR="00002EA8" w:rsidRDefault="00000000">
      <w:pPr>
        <w:numPr>
          <w:ilvl w:val="1"/>
          <w:numId w:val="28"/>
        </w:numPr>
        <w:spacing w:before="240"/>
        <w:rPr>
          <w:rFonts w:ascii="Times New Roman" w:eastAsia="Times New Roman" w:hAnsi="Times New Roman" w:cs="Times New Roman"/>
          <w:sz w:val="20"/>
          <w:szCs w:val="20"/>
        </w:rPr>
      </w:pPr>
      <w:r>
        <w:rPr>
          <w:rFonts w:ascii="Times New Roman" w:eastAsia="Times New Roman" w:hAnsi="Times New Roman" w:cs="Times New Roman"/>
          <w:sz w:val="20"/>
          <w:szCs w:val="20"/>
        </w:rPr>
        <w:t>LSTM with 256 hidden units (268,038 parameters) outperformed larger models</w:t>
      </w:r>
    </w:p>
    <w:p w14:paraId="205976A7" w14:textId="77777777" w:rsidR="00002EA8" w:rsidRDefault="00000000">
      <w:pPr>
        <w:numPr>
          <w:ilvl w:val="1"/>
          <w:numId w:val="28"/>
        </w:numPr>
        <w:rPr>
          <w:rFonts w:ascii="Times New Roman" w:eastAsia="Times New Roman" w:hAnsi="Times New Roman" w:cs="Times New Roman"/>
          <w:sz w:val="20"/>
          <w:szCs w:val="20"/>
        </w:rPr>
      </w:pPr>
      <w:r>
        <w:rPr>
          <w:rFonts w:ascii="Times New Roman" w:eastAsia="Times New Roman" w:hAnsi="Times New Roman" w:cs="Times New Roman"/>
          <w:sz w:val="20"/>
          <w:szCs w:val="20"/>
        </w:rPr>
        <w:t>Transformer (544,262 parameters) underperformed despite having ~2× the parameters</w:t>
      </w:r>
    </w:p>
    <w:p w14:paraId="2329A5C8" w14:textId="77777777" w:rsidR="00002EA8" w:rsidRDefault="00000000">
      <w:pPr>
        <w:numPr>
          <w:ilvl w:val="1"/>
          <w:numId w:val="28"/>
        </w:numPr>
        <w:spacing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This indicates parameter efficiency is more important than raw parameter count</w:t>
      </w:r>
    </w:p>
    <w:p w14:paraId="0FC9BD94"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b/>
          <w:sz w:val="20"/>
          <w:szCs w:val="20"/>
        </w:rPr>
        <w:lastRenderedPageBreak/>
        <w:t>5. Model Architecture Choice</w:t>
      </w:r>
      <w:r>
        <w:rPr>
          <w:rFonts w:ascii="Times New Roman" w:eastAsia="Times New Roman" w:hAnsi="Times New Roman" w:cs="Times New Roman"/>
          <w:sz w:val="20"/>
          <w:szCs w:val="20"/>
        </w:rPr>
        <w:t>:</w:t>
      </w:r>
    </w:p>
    <w:p w14:paraId="497A9B06" w14:textId="77777777" w:rsidR="00002EA8" w:rsidRDefault="00000000">
      <w:pPr>
        <w:numPr>
          <w:ilvl w:val="1"/>
          <w:numId w:val="28"/>
        </w:numPr>
        <w:spacing w:before="240"/>
        <w:rPr>
          <w:rFonts w:ascii="Times New Roman" w:eastAsia="Times New Roman" w:hAnsi="Times New Roman" w:cs="Times New Roman"/>
          <w:sz w:val="20"/>
          <w:szCs w:val="20"/>
        </w:rPr>
      </w:pPr>
      <w:r>
        <w:rPr>
          <w:rFonts w:ascii="Times New Roman" w:eastAsia="Times New Roman" w:hAnsi="Times New Roman" w:cs="Times New Roman"/>
          <w:sz w:val="20"/>
          <w:szCs w:val="20"/>
        </w:rPr>
        <w:t>LSTM provides the best balance of performance and computational efficiency</w:t>
      </w:r>
    </w:p>
    <w:p w14:paraId="7F9A2139" w14:textId="77777777" w:rsidR="00002EA8" w:rsidRDefault="00000000">
      <w:pPr>
        <w:numPr>
          <w:ilvl w:val="1"/>
          <w:numId w:val="28"/>
        </w:numPr>
        <w:rPr>
          <w:rFonts w:ascii="Times New Roman" w:eastAsia="Times New Roman" w:hAnsi="Times New Roman" w:cs="Times New Roman"/>
          <w:sz w:val="20"/>
          <w:szCs w:val="20"/>
        </w:rPr>
      </w:pPr>
      <w:r>
        <w:rPr>
          <w:rFonts w:ascii="Times New Roman" w:eastAsia="Times New Roman" w:hAnsi="Times New Roman" w:cs="Times New Roman"/>
          <w:sz w:val="20"/>
          <w:szCs w:val="20"/>
        </w:rPr>
        <w:t>Transformers might scale better with larger datasets but require more computation</w:t>
      </w:r>
    </w:p>
    <w:p w14:paraId="56F98510" w14:textId="77777777" w:rsidR="00002EA8" w:rsidRDefault="00000000">
      <w:pPr>
        <w:numPr>
          <w:ilvl w:val="1"/>
          <w:numId w:val="28"/>
        </w:numPr>
        <w:spacing w:after="24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 xml:space="preserve"> offers interpretability but with ~26% higher error rates</w:t>
      </w:r>
    </w:p>
    <w:p w14:paraId="3D728C4E"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These tradeoffs provide valuable insights for operational deployment. The LSTM model offers the best combination of accuracy and efficiency for our flight trajectory prediction task, with optimal performance achieved using 75% of the data and a relatively simple architecture.</w:t>
      </w:r>
    </w:p>
    <w:p w14:paraId="6E7D6FD7" w14:textId="77777777" w:rsidR="00002EA8" w:rsidRDefault="00000000">
      <w:pPr>
        <w:pStyle w:val="Heading2"/>
        <w:keepNext w:val="0"/>
        <w:keepLines w:val="0"/>
        <w:spacing w:after="80"/>
      </w:pPr>
      <w:bookmarkStart w:id="10" w:name="_bik1xqwu50a0" w:colFirst="0" w:colLast="0"/>
      <w:bookmarkEnd w:id="10"/>
      <w:r>
        <w:rPr>
          <w:rFonts w:ascii="Times New Roman" w:eastAsia="Times New Roman" w:hAnsi="Times New Roman" w:cs="Times New Roman"/>
          <w:b/>
          <w:sz w:val="20"/>
          <w:szCs w:val="20"/>
        </w:rPr>
        <w:t>Failure Analysis</w:t>
      </w:r>
    </w:p>
    <w:p w14:paraId="5D386D56"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anchor distT="57150" distB="57150" distL="57150" distR="57150" simplePos="0" relativeHeight="251658240" behindDoc="0" locked="0" layoutInCell="1" hidden="0" allowOverlap="1" wp14:anchorId="21E47B3B" wp14:editId="5558533C">
            <wp:simplePos x="0" y="0"/>
            <wp:positionH relativeFrom="page">
              <wp:posOffset>552450</wp:posOffset>
            </wp:positionH>
            <wp:positionV relativeFrom="page">
              <wp:posOffset>2005648</wp:posOffset>
            </wp:positionV>
            <wp:extent cx="3173224" cy="2275840"/>
            <wp:effectExtent l="0" t="0" r="0" b="0"/>
            <wp:wrapSquare wrapText="bothSides" distT="57150" distB="57150" distL="57150" distR="57150"/>
            <wp:docPr id="8" name="image8.png" descr="Figure 7&#10;"/>
            <wp:cNvGraphicFramePr/>
            <a:graphic xmlns:a="http://schemas.openxmlformats.org/drawingml/2006/main">
              <a:graphicData uri="http://schemas.openxmlformats.org/drawingml/2006/picture">
                <pic:pic xmlns:pic="http://schemas.openxmlformats.org/drawingml/2006/picture">
                  <pic:nvPicPr>
                    <pic:cNvPr id="0" name="image8.png" descr="Figure 7&#10;"/>
                    <pic:cNvPicPr preferRelativeResize="0"/>
                  </pic:nvPicPr>
                  <pic:blipFill>
                    <a:blip r:embed="rId7"/>
                    <a:srcRect/>
                    <a:stretch>
                      <a:fillRect/>
                    </a:stretch>
                  </pic:blipFill>
                  <pic:spPr>
                    <a:xfrm>
                      <a:off x="0" y="0"/>
                      <a:ext cx="3173224" cy="2275840"/>
                    </a:xfrm>
                    <a:prstGeom prst="rect">
                      <a:avLst/>
                    </a:prstGeom>
                    <a:ln/>
                  </pic:spPr>
                </pic:pic>
              </a:graphicData>
            </a:graphic>
          </wp:anchor>
        </w:drawing>
      </w:r>
      <w:r>
        <w:rPr>
          <w:rFonts w:ascii="Times New Roman" w:eastAsia="Times New Roman" w:hAnsi="Times New Roman" w:cs="Times New Roman"/>
          <w:sz w:val="20"/>
          <w:szCs w:val="20"/>
        </w:rPr>
        <w:t xml:space="preserve">Despite the LSTM model's strong overall performance, we identified three distinct failure categories through detailed error analysis. The first category, </w:t>
      </w:r>
      <w:r>
        <w:rPr>
          <w:rFonts w:ascii="Times New Roman" w:eastAsia="Times New Roman" w:hAnsi="Times New Roman" w:cs="Times New Roman"/>
          <w:b/>
          <w:sz w:val="20"/>
          <w:szCs w:val="20"/>
        </w:rPr>
        <w:t>Maneuver-Related Failures</w:t>
      </w:r>
      <w:r>
        <w:rPr>
          <w:rFonts w:ascii="Times New Roman" w:eastAsia="Times New Roman" w:hAnsi="Times New Roman" w:cs="Times New Roman"/>
          <w:sz w:val="20"/>
          <w:szCs w:val="20"/>
        </w:rPr>
        <w:t>, is exemplified by significant heading prediction errors. As shown in the adjacent trajectory plot, while an actual flight made a sharp southward turn, our model erroneously predicted a gradual northeastern trajectory, resulting in a 275 km positional error. SHAP analysis revealed that recent heading values dominated predictions (heading_43 and heading_42 with contribution scores of 1.02 and 0.49), yet the LSTM architecture struggled with abrupt directional changes, instead biasing toward gradual transitions. This pattern was our most common failure type, with around 100 similar cases identified.</w:t>
      </w:r>
    </w:p>
    <w:p w14:paraId="58C75B2D"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anchor distT="114300" distB="114300" distL="114300" distR="114300" simplePos="0" relativeHeight="251659264" behindDoc="0" locked="0" layoutInCell="1" hidden="0" allowOverlap="1" wp14:anchorId="387E059B" wp14:editId="55A9D8DC">
            <wp:simplePos x="0" y="0"/>
            <wp:positionH relativeFrom="page">
              <wp:posOffset>4029075</wp:posOffset>
            </wp:positionH>
            <wp:positionV relativeFrom="page">
              <wp:posOffset>4482148</wp:posOffset>
            </wp:positionV>
            <wp:extent cx="3372502" cy="1848485"/>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372502" cy="1848485"/>
                    </a:xfrm>
                    <a:prstGeom prst="rect">
                      <a:avLst/>
                    </a:prstGeom>
                    <a:ln/>
                  </pic:spPr>
                </pic:pic>
              </a:graphicData>
            </a:graphic>
          </wp:anchor>
        </w:drawing>
      </w:r>
      <w:r>
        <w:rPr>
          <w:rFonts w:ascii="Times New Roman" w:eastAsia="Times New Roman" w:hAnsi="Times New Roman" w:cs="Times New Roman"/>
          <w:sz w:val="20"/>
          <w:szCs w:val="20"/>
        </w:rPr>
        <w:t xml:space="preserve">The second category, </w:t>
      </w:r>
      <w:r>
        <w:rPr>
          <w:rFonts w:ascii="Times New Roman" w:eastAsia="Times New Roman" w:hAnsi="Times New Roman" w:cs="Times New Roman"/>
          <w:b/>
          <w:sz w:val="20"/>
          <w:szCs w:val="20"/>
        </w:rPr>
        <w:t>Rate-of-Change Failures</w:t>
      </w:r>
      <w:r>
        <w:rPr>
          <w:rFonts w:ascii="Times New Roman" w:eastAsia="Times New Roman" w:hAnsi="Times New Roman" w:cs="Times New Roman"/>
          <w:sz w:val="20"/>
          <w:szCs w:val="20"/>
        </w:rPr>
        <w:t>, is demonstrated in the altitude profile comparison where the model failed to accurately predict altitude changes. While the actual flight maintained a consistent descent to 1,500 feet, the model incorrectly predicted a steep initial descent followed by a climb back to 6,500 feet, creating a 5,000-foot discrepancy. The model exhibited extreme sensitivity to the most recent vertical rate measurement (vertrate_43, contribution score 2.28), indicating an over-reliance on recent values without considering broader flight context or physical limitations. Our analysis of 48 similar failures confirmed the model's tendency to extrapolate recent trends linearly rather than identifying stabilization points.</w:t>
      </w:r>
    </w:p>
    <w:p w14:paraId="7301AC81"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anchor distT="114300" distB="114300" distL="114300" distR="114300" simplePos="0" relativeHeight="251660288" behindDoc="0" locked="0" layoutInCell="1" hidden="0" allowOverlap="1" wp14:anchorId="6FF149AF" wp14:editId="16A4AFA5">
            <wp:simplePos x="0" y="0"/>
            <wp:positionH relativeFrom="page">
              <wp:posOffset>4157663</wp:posOffset>
            </wp:positionH>
            <wp:positionV relativeFrom="page">
              <wp:posOffset>6848475</wp:posOffset>
            </wp:positionV>
            <wp:extent cx="3371850" cy="2200199"/>
            <wp:effectExtent l="0" t="0" r="0" b="0"/>
            <wp:wrapSquare wrapText="bothSides" distT="114300" distB="114300" distL="114300" distR="11430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371850" cy="2200199"/>
                    </a:xfrm>
                    <a:prstGeom prst="rect">
                      <a:avLst/>
                    </a:prstGeom>
                    <a:ln/>
                  </pic:spPr>
                </pic:pic>
              </a:graphicData>
            </a:graphic>
          </wp:anchor>
        </w:drawing>
      </w:r>
      <w:r>
        <w:rPr>
          <w:rFonts w:ascii="Times New Roman" w:eastAsia="Times New Roman" w:hAnsi="Times New Roman" w:cs="Times New Roman"/>
          <w:sz w:val="20"/>
          <w:szCs w:val="20"/>
        </w:rPr>
        <w:t xml:space="preserve">The third category, </w:t>
      </w:r>
      <w:r>
        <w:rPr>
          <w:rFonts w:ascii="Times New Roman" w:eastAsia="Times New Roman" w:hAnsi="Times New Roman" w:cs="Times New Roman"/>
          <w:b/>
          <w:sz w:val="20"/>
          <w:szCs w:val="20"/>
        </w:rPr>
        <w:t>Rare Pattern Failures</w:t>
      </w:r>
      <w:r>
        <w:rPr>
          <w:rFonts w:ascii="Times New Roman" w:eastAsia="Times New Roman" w:hAnsi="Times New Roman" w:cs="Times New Roman"/>
          <w:sz w:val="20"/>
          <w:szCs w:val="20"/>
        </w:rPr>
        <w:t xml:space="preserve">, involves complex flight paths with simultaneous changes in multiple variables. The flight trajectory map and error analysis chart illustrate this with trajectories featuring circular patterns and multi-directional changes, where prediction errors averaged 979.6 kilometers across 15 analyzed flights, with some </w:t>
      </w:r>
      <w:r>
        <w:rPr>
          <w:rFonts w:ascii="Times New Roman" w:eastAsia="Times New Roman" w:hAnsi="Times New Roman" w:cs="Times New Roman"/>
          <w:sz w:val="20"/>
          <w:szCs w:val="20"/>
        </w:rPr>
        <w:lastRenderedPageBreak/>
        <w:t>exceeding 2,500 kilometers. While our model effectively learned individual parameter representations, it failed to capture correlations between simultaneous state changes. These complex maneuvers appeared in only 0.3% of training examples, resulting in statistical regression toward common flight behaviors rather than accurately modeling unusual but valid maneuvers.</w:t>
      </w:r>
    </w:p>
    <w:p w14:paraId="2243C4EE"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11" w:name="_6zvi9p95m203" w:colFirst="0" w:colLast="0"/>
      <w:bookmarkEnd w:id="11"/>
      <w:r>
        <w:rPr>
          <w:rFonts w:ascii="Times New Roman" w:eastAsia="Times New Roman" w:hAnsi="Times New Roman" w:cs="Times New Roman"/>
          <w:b/>
          <w:color w:val="000000"/>
          <w:sz w:val="20"/>
          <w:szCs w:val="20"/>
        </w:rPr>
        <w:t>Proposed Improvements</w:t>
      </w:r>
    </w:p>
    <w:p w14:paraId="1CE69FE0"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Based on our failure analysis, we recommend the following targeted improvements to address each failure category:</w:t>
      </w:r>
    </w:p>
    <w:tbl>
      <w:tblPr>
        <w:tblStyle w:val="a5"/>
        <w:tblW w:w="9345" w:type="dxa"/>
        <w:tblBorders>
          <w:top w:val="nil"/>
          <w:left w:val="nil"/>
          <w:bottom w:val="nil"/>
          <w:right w:val="nil"/>
          <w:insideH w:val="nil"/>
          <w:insideV w:val="nil"/>
        </w:tblBorders>
        <w:tblLayout w:type="fixed"/>
        <w:tblLook w:val="0600" w:firstRow="0" w:lastRow="0" w:firstColumn="0" w:lastColumn="0" w:noHBand="1" w:noVBand="1"/>
      </w:tblPr>
      <w:tblGrid>
        <w:gridCol w:w="1860"/>
        <w:gridCol w:w="7485"/>
      </w:tblGrid>
      <w:tr w:rsidR="00002EA8" w14:paraId="76F3DB00" w14:textId="77777777">
        <w:trPr>
          <w:trHeight w:val="785"/>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01DCE" w14:textId="77777777" w:rsidR="00002EA8" w:rsidRDefault="00000000">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Failure Category</w:t>
            </w:r>
          </w:p>
        </w:tc>
        <w:tc>
          <w:tcPr>
            <w:tcW w:w="7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441F9" w14:textId="77777777" w:rsidR="00002EA8" w:rsidRDefault="00000000">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Proposed Improvements</w:t>
            </w:r>
          </w:p>
        </w:tc>
      </w:tr>
      <w:tr w:rsidR="00002EA8" w14:paraId="53B0C548" w14:textId="77777777">
        <w:trPr>
          <w:trHeight w:val="107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57E46"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b/>
                <w:sz w:val="20"/>
                <w:szCs w:val="20"/>
              </w:rPr>
              <w:t>Maneuver-Related Failures</w:t>
            </w:r>
          </w:p>
        </w:tc>
        <w:tc>
          <w:tcPr>
            <w:tcW w:w="7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9ECDE"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Add explicit turn rate and turn acceleration features. Develop specialized heading prediction components. Generate synthetic training data with diverse turning patterns</w:t>
            </w:r>
          </w:p>
        </w:tc>
      </w:tr>
      <w:tr w:rsidR="00002EA8" w14:paraId="6EFD7EA8" w14:textId="77777777">
        <w:trPr>
          <w:trHeight w:val="107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D43AE"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b/>
                <w:sz w:val="20"/>
                <w:szCs w:val="20"/>
              </w:rPr>
              <w:t>Rate-of-Change Failures</w:t>
            </w:r>
          </w:p>
        </w:tc>
        <w:tc>
          <w:tcPr>
            <w:tcW w:w="7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A52F6"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Implement flight phase classification (climb, cruise, descent). Add physics-informed constraints based on aircraft performance. Create features capturing rate-of-change </w:t>
            </w:r>
            <w:proofErr w:type="spellStart"/>
            <w:r>
              <w:rPr>
                <w:rFonts w:ascii="Times New Roman" w:eastAsia="Times New Roman" w:hAnsi="Times New Roman" w:cs="Times New Roman"/>
                <w:sz w:val="20"/>
                <w:szCs w:val="20"/>
              </w:rPr>
              <w:t>patternsBalance</w:t>
            </w:r>
            <w:proofErr w:type="spellEnd"/>
            <w:r>
              <w:rPr>
                <w:rFonts w:ascii="Times New Roman" w:eastAsia="Times New Roman" w:hAnsi="Times New Roman" w:cs="Times New Roman"/>
                <w:sz w:val="20"/>
                <w:szCs w:val="20"/>
              </w:rPr>
              <w:t xml:space="preserve"> training data with more transition events</w:t>
            </w:r>
          </w:p>
        </w:tc>
      </w:tr>
      <w:tr w:rsidR="00002EA8" w14:paraId="189E82BE" w14:textId="77777777">
        <w:trPr>
          <w:trHeight w:val="134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0E454"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b/>
                <w:sz w:val="20"/>
                <w:szCs w:val="20"/>
              </w:rPr>
              <w:t>Rare Pattern Failures</w:t>
            </w:r>
          </w:p>
        </w:tc>
        <w:tc>
          <w:tcPr>
            <w:tcW w:w="7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41034"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Create features representing combinations of state changes. Generate synthetic examples of complex maneuvers. Implement specialized sub-models for different maneuver types. Add attention mechanisms for capturing feature dependencies</w:t>
            </w:r>
          </w:p>
        </w:tc>
      </w:tr>
    </w:tbl>
    <w:p w14:paraId="140A836D" w14:textId="77777777" w:rsidR="00002EA8" w:rsidRDefault="00002EA8">
      <w:pPr>
        <w:spacing w:after="80"/>
        <w:rPr>
          <w:rFonts w:ascii="Times New Roman" w:eastAsia="Times New Roman" w:hAnsi="Times New Roman" w:cs="Times New Roman"/>
          <w:b/>
          <w:sz w:val="20"/>
          <w:szCs w:val="20"/>
        </w:rPr>
      </w:pPr>
    </w:p>
    <w:p w14:paraId="72609C40" w14:textId="77777777" w:rsidR="00002EA8" w:rsidRDefault="00000000">
      <w:pPr>
        <w:spacing w:after="80"/>
        <w:rPr>
          <w:rFonts w:ascii="Times New Roman" w:eastAsia="Times New Roman" w:hAnsi="Times New Roman" w:cs="Times New Roman"/>
          <w:b/>
          <w:sz w:val="20"/>
          <w:szCs w:val="20"/>
        </w:rPr>
      </w:pPr>
      <w:r>
        <w:rPr>
          <w:rFonts w:ascii="Times New Roman" w:eastAsia="Times New Roman" w:hAnsi="Times New Roman" w:cs="Times New Roman"/>
          <w:b/>
          <w:sz w:val="20"/>
          <w:szCs w:val="20"/>
        </w:rPr>
        <w:t>Discussion: What We Learned from Supervised Learning</w:t>
      </w:r>
    </w:p>
    <w:p w14:paraId="7F57312B"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The supervised learning component of our project provided several valuable insights into aircraft trajectory prediction. While applying deep learning to this problem, we discovered that model selection must carefully balance complexity against data efficiency. Initially, we were drawn to transformer models given their recent success in trajectory prediction literature, particularly as highlighted in contemporary research (Vos, Sun, &amp; Hoekstra, 2024). However, our findings revealed that simpler models can sometimes outperform more complex architectures when working with constrained datasets.</w:t>
      </w:r>
    </w:p>
    <w:p w14:paraId="4F062A71"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The ablation study was particularly enlightening. It demonstrated that state variables in flight trajectory prediction are critically interdependent. The removal of any individual feature resulted in catastrophic performance degradation, with loss increases exceeding 16× in all cases. This suggests that effective trajectory prediction requires a holistic representation of the aircraft state with no single variable being dispensable. The heading feature emerged as slightly more critical than others, underscoring the importance of directional information in predicting future positions.</w:t>
      </w:r>
    </w:p>
    <w:p w14:paraId="3A971994"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Our sensitivity analysis revealed that the performance of LSTM models </w:t>
      </w:r>
      <w:proofErr w:type="gramStart"/>
      <w:r>
        <w:rPr>
          <w:rFonts w:ascii="Times New Roman" w:eastAsia="Times New Roman" w:hAnsi="Times New Roman" w:cs="Times New Roman"/>
          <w:sz w:val="20"/>
          <w:szCs w:val="20"/>
        </w:rPr>
        <w:t>were</w:t>
      </w:r>
      <w:proofErr w:type="gramEnd"/>
      <w:r>
        <w:rPr>
          <w:rFonts w:ascii="Times New Roman" w:eastAsia="Times New Roman" w:hAnsi="Times New Roman" w:cs="Times New Roman"/>
          <w:sz w:val="20"/>
          <w:szCs w:val="20"/>
        </w:rPr>
        <w:t xml:space="preserve"> highly dependent on learning rate selection. Catastrophic divergence occurred at higher rates (0.01). This sensitivity highlighted the importance of careful hyperparameter tuning in neural network training, particularly for sequential prediction tasks.</w:t>
      </w:r>
    </w:p>
    <w:p w14:paraId="51BD0527" w14:textId="77777777" w:rsidR="00002EA8" w:rsidRDefault="00000000">
      <w:pPr>
        <w:spacing w:before="280"/>
        <w:rPr>
          <w:rFonts w:ascii="Times New Roman" w:eastAsia="Times New Roman" w:hAnsi="Times New Roman" w:cs="Times New Roman"/>
          <w:b/>
          <w:sz w:val="20"/>
          <w:szCs w:val="20"/>
        </w:rPr>
      </w:pPr>
      <w:r>
        <w:rPr>
          <w:rFonts w:ascii="Times New Roman" w:eastAsia="Times New Roman" w:hAnsi="Times New Roman" w:cs="Times New Roman"/>
          <w:b/>
          <w:sz w:val="20"/>
          <w:szCs w:val="20"/>
        </w:rPr>
        <w:t>Surprising Results</w:t>
      </w:r>
    </w:p>
    <w:p w14:paraId="5B7B8075"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Several results of our study were unexpected. First, the superior performance of single-layer LSTM models over deeper architectures was counterintuitive. We assumed that deeper networks would better capture the complex dynamics of flight trajectories, but our experiments consistently showed that simpler, single-layer models produced lower prediction errors. This suggests that for our dataset size, the additional parameters in deeper models led to overfitting rather than improved generalization.</w:t>
      </w:r>
    </w:p>
    <w:p w14:paraId="2BFBF9CC"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Another surprising observation was the diminishing returns in performance as we increased training data beyond 75% of our dataset. This unexpected plateau (and even slight performance degradation) with more data contradicts the common assumption that more training examples invariably lead to better performance. This finding suggests that dataset quality and representativeness may be more important than sheer volume for our specific task.</w:t>
      </w:r>
    </w:p>
    <w:p w14:paraId="7CAAD329"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Perhaps most surprising was </w:t>
      </w:r>
      <w:proofErr w:type="gramStart"/>
      <w:r>
        <w:rPr>
          <w:rFonts w:ascii="Times New Roman" w:eastAsia="Times New Roman" w:hAnsi="Times New Roman" w:cs="Times New Roman"/>
          <w:sz w:val="20"/>
          <w:szCs w:val="20"/>
        </w:rPr>
        <w:t>that transformers</w:t>
      </w:r>
      <w:proofErr w:type="gramEnd"/>
      <w:r>
        <w:rPr>
          <w:rFonts w:ascii="Times New Roman" w:eastAsia="Times New Roman" w:hAnsi="Times New Roman" w:cs="Times New Roman"/>
          <w:sz w:val="20"/>
          <w:szCs w:val="20"/>
        </w:rPr>
        <w:t>, despite their theoretical advantages in handling sequential data and recent success in trajectory prediction literature, underperformed compared to LSTMs on our dataset. This contradicts recent papers suggesting transformers as the new state-of-the-art for such tasks. We believe this discrepancy may be due to our relatively limited dataset size and the inherent efficiency of LSTMs in learning from smaller datasets.</w:t>
      </w:r>
    </w:p>
    <w:p w14:paraId="4073B3BF" w14:textId="77777777" w:rsidR="00002EA8" w:rsidRDefault="00000000">
      <w:pPr>
        <w:spacing w:before="280"/>
        <w:rPr>
          <w:rFonts w:ascii="Times New Roman" w:eastAsia="Times New Roman" w:hAnsi="Times New Roman" w:cs="Times New Roman"/>
          <w:b/>
          <w:sz w:val="20"/>
          <w:szCs w:val="20"/>
        </w:rPr>
      </w:pPr>
      <w:r>
        <w:rPr>
          <w:rFonts w:ascii="Times New Roman" w:eastAsia="Times New Roman" w:hAnsi="Times New Roman" w:cs="Times New Roman"/>
          <w:b/>
          <w:sz w:val="20"/>
          <w:szCs w:val="20"/>
        </w:rPr>
        <w:t>Challenges Encountered and Our Response</w:t>
      </w:r>
    </w:p>
    <w:p w14:paraId="31C376C9"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Our project faced several significant challenges. One of the most formidable was the coordinate system representation for flight trajectories. In much of the recent literature, researchers convert latitude and longitude into 3D Cartesian coordinates (x, y, z) to better represent the curved nature of the Earth's surface, allowing neural networks to learn Euclidean distances more effectively. Additionally, some papers implement custom loss functions specifically designed for trajectory prediction tasks.</w:t>
      </w:r>
    </w:p>
    <w:p w14:paraId="32B0D30A"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While we attempted to implement these advanced techniques, we encountered significant implementation complexities that threatened to derail our project timeline. After several attempts, we made the pragmatic decision to use the original feature representation, focusing instead on optimizing our models within this simpler framework. This tradeoff allowed us to explore a broader range of models and hyperparameters rather than being bottlenecked by complex feature engineering.</w:t>
      </w:r>
    </w:p>
    <w:p w14:paraId="449CEE30"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Data preprocessing presented another major challenge, particularly in resampling flight data to consistent intervals and handling missing values. We addressed this by developing a robust interpolation pipeline that maintained trajectory integrity while ensuring consistent sampling rates. The memory requirements for training models on complete flight trajectories also proved challenging, leading us to implement batch processing and gradient accumulation techniques to work within our computational constraints.</w:t>
      </w:r>
    </w:p>
    <w:p w14:paraId="536A932F"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Model convergence was particularly problematic for the transformer architecture, which exhibited training instability. We responded by experimenting with different learning rate schedules, gradient clipping values, and initialization techniques before finding a stable configuration, albeit one that still underperformed compared to the LSTM models.</w:t>
      </w:r>
    </w:p>
    <w:p w14:paraId="3A9D538E" w14:textId="77777777" w:rsidR="00002EA8" w:rsidRDefault="00000000">
      <w:pPr>
        <w:spacing w:before="280"/>
        <w:rPr>
          <w:rFonts w:ascii="Times New Roman" w:eastAsia="Times New Roman" w:hAnsi="Times New Roman" w:cs="Times New Roman"/>
          <w:b/>
          <w:sz w:val="20"/>
          <w:szCs w:val="20"/>
        </w:rPr>
      </w:pPr>
      <w:r>
        <w:rPr>
          <w:rFonts w:ascii="Times New Roman" w:eastAsia="Times New Roman" w:hAnsi="Times New Roman" w:cs="Times New Roman"/>
          <w:b/>
          <w:sz w:val="20"/>
          <w:szCs w:val="20"/>
        </w:rPr>
        <w:t>Recommended Additional Areas of Study</w:t>
      </w:r>
    </w:p>
    <w:p w14:paraId="409B547D" w14:textId="77777777" w:rsidR="00002EA8" w:rsidRDefault="00000000">
      <w:pPr>
        <w:numPr>
          <w:ilvl w:val="0"/>
          <w:numId w:val="21"/>
        </w:numPr>
        <w:spacing w:before="240"/>
        <w:rPr>
          <w:sz w:val="20"/>
          <w:szCs w:val="20"/>
        </w:rPr>
      </w:pPr>
      <w:r>
        <w:rPr>
          <w:rFonts w:ascii="Times New Roman" w:eastAsia="Times New Roman" w:hAnsi="Times New Roman" w:cs="Times New Roman"/>
          <w:b/>
          <w:sz w:val="20"/>
          <w:szCs w:val="20"/>
        </w:rPr>
        <w:lastRenderedPageBreak/>
        <w:t>Improved Coordinate Representation</w:t>
      </w:r>
      <w:r>
        <w:rPr>
          <w:rFonts w:ascii="Times New Roman" w:eastAsia="Times New Roman" w:hAnsi="Times New Roman" w:cs="Times New Roman"/>
          <w:sz w:val="20"/>
          <w:szCs w:val="20"/>
        </w:rPr>
        <w:t xml:space="preserve">: Implementing the full 3D Cartesian coordinate transformation system would likely improve model performance by creating better representations of spatial relationships. </w:t>
      </w:r>
    </w:p>
    <w:p w14:paraId="22051A73" w14:textId="77777777" w:rsidR="00002EA8" w:rsidRDefault="00000000">
      <w:pPr>
        <w:numPr>
          <w:ilvl w:val="0"/>
          <w:numId w:val="21"/>
        </w:numPr>
        <w:rPr>
          <w:sz w:val="20"/>
          <w:szCs w:val="20"/>
        </w:rPr>
      </w:pPr>
      <w:r>
        <w:rPr>
          <w:rFonts w:ascii="Times New Roman" w:eastAsia="Times New Roman" w:hAnsi="Times New Roman" w:cs="Times New Roman"/>
          <w:b/>
          <w:sz w:val="20"/>
          <w:szCs w:val="20"/>
        </w:rPr>
        <w:t>Custom Loss Functions</w:t>
      </w:r>
      <w:r>
        <w:rPr>
          <w:rFonts w:ascii="Times New Roman" w:eastAsia="Times New Roman" w:hAnsi="Times New Roman" w:cs="Times New Roman"/>
          <w:sz w:val="20"/>
          <w:szCs w:val="20"/>
        </w:rPr>
        <w:t>: Specialized loss functions that weight different aspects of trajectory prediction may improve model performance.</w:t>
      </w:r>
    </w:p>
    <w:p w14:paraId="38D47BDA" w14:textId="77777777" w:rsidR="00002EA8" w:rsidRDefault="00000000">
      <w:pPr>
        <w:numPr>
          <w:ilvl w:val="0"/>
          <w:numId w:val="21"/>
        </w:numPr>
        <w:rPr>
          <w:sz w:val="20"/>
          <w:szCs w:val="20"/>
        </w:rPr>
      </w:pPr>
      <w:r>
        <w:rPr>
          <w:rFonts w:ascii="Times New Roman" w:eastAsia="Times New Roman" w:hAnsi="Times New Roman" w:cs="Times New Roman"/>
          <w:b/>
          <w:sz w:val="20"/>
          <w:szCs w:val="20"/>
        </w:rPr>
        <w:t>Larger Dataset and Model Scaling</w:t>
      </w:r>
      <w:r>
        <w:rPr>
          <w:rFonts w:ascii="Times New Roman" w:eastAsia="Times New Roman" w:hAnsi="Times New Roman" w:cs="Times New Roman"/>
          <w:sz w:val="20"/>
          <w:szCs w:val="20"/>
        </w:rPr>
        <w:t xml:space="preserve">: Transformers may outperform LSTMs with larger datasets. </w:t>
      </w:r>
    </w:p>
    <w:p w14:paraId="4AA03E60" w14:textId="77777777" w:rsidR="00002EA8" w:rsidRDefault="00000000">
      <w:pPr>
        <w:numPr>
          <w:ilvl w:val="0"/>
          <w:numId w:val="21"/>
        </w:numPr>
        <w:rPr>
          <w:sz w:val="20"/>
          <w:szCs w:val="20"/>
        </w:rPr>
      </w:pPr>
      <w:r>
        <w:rPr>
          <w:rFonts w:ascii="Times New Roman" w:eastAsia="Times New Roman" w:hAnsi="Times New Roman" w:cs="Times New Roman"/>
          <w:b/>
          <w:sz w:val="20"/>
          <w:szCs w:val="20"/>
        </w:rPr>
        <w:t>Flight Intent Modeling</w:t>
      </w:r>
      <w:r>
        <w:rPr>
          <w:rFonts w:ascii="Times New Roman" w:eastAsia="Times New Roman" w:hAnsi="Times New Roman" w:cs="Times New Roman"/>
          <w:sz w:val="20"/>
          <w:szCs w:val="20"/>
        </w:rPr>
        <w:t>: Prediction accuracy may improve with added context regarding expected flight paths through pilot intent modeling features such as filed route points, standard terminal arrival routes (STARs), and standard instrument departures (SIDs).</w:t>
      </w:r>
    </w:p>
    <w:p w14:paraId="0085BD19" w14:textId="77777777" w:rsidR="00002EA8" w:rsidRDefault="00000000">
      <w:pPr>
        <w:numPr>
          <w:ilvl w:val="0"/>
          <w:numId w:val="21"/>
        </w:numPr>
        <w:rPr>
          <w:sz w:val="20"/>
          <w:szCs w:val="20"/>
        </w:rPr>
      </w:pPr>
      <w:r>
        <w:rPr>
          <w:rFonts w:ascii="Times New Roman" w:eastAsia="Times New Roman" w:hAnsi="Times New Roman" w:cs="Times New Roman"/>
          <w:b/>
          <w:sz w:val="20"/>
          <w:szCs w:val="20"/>
        </w:rPr>
        <w:t>Weather Integration</w:t>
      </w:r>
      <w:r>
        <w:rPr>
          <w:rFonts w:ascii="Times New Roman" w:eastAsia="Times New Roman" w:hAnsi="Times New Roman" w:cs="Times New Roman"/>
          <w:sz w:val="20"/>
          <w:szCs w:val="20"/>
        </w:rPr>
        <w:t>: Meteorological data such as wind field modeling at different altitudes may better estimate environmental factors affecting flight trajectories.</w:t>
      </w:r>
    </w:p>
    <w:p w14:paraId="25B421DB" w14:textId="77777777" w:rsidR="00002EA8" w:rsidRDefault="00000000">
      <w:pPr>
        <w:numPr>
          <w:ilvl w:val="0"/>
          <w:numId w:val="21"/>
        </w:numPr>
        <w:spacing w:after="240"/>
        <w:rPr>
          <w:sz w:val="20"/>
          <w:szCs w:val="20"/>
        </w:rPr>
      </w:pPr>
      <w:r>
        <w:rPr>
          <w:rFonts w:ascii="Times New Roman" w:eastAsia="Times New Roman" w:hAnsi="Times New Roman" w:cs="Times New Roman"/>
          <w:b/>
          <w:sz w:val="20"/>
          <w:szCs w:val="20"/>
        </w:rPr>
        <w:t>Multi-Task Learning</w:t>
      </w:r>
      <w:r>
        <w:rPr>
          <w:rFonts w:ascii="Times New Roman" w:eastAsia="Times New Roman" w:hAnsi="Times New Roman" w:cs="Times New Roman"/>
          <w:sz w:val="20"/>
          <w:szCs w:val="20"/>
        </w:rPr>
        <w:t>: Extending the model to simultaneously predict multiple future time steps or additional flight parameters (e.g., fuel consumption) could create richer internal representations and potentially improve overall prediction accuracy.</w:t>
      </w:r>
    </w:p>
    <w:p w14:paraId="0A8383C3" w14:textId="77777777" w:rsidR="00002EA8" w:rsidRDefault="00000000">
      <w:pPr>
        <w:spacing w:before="280"/>
        <w:rPr>
          <w:rFonts w:ascii="Times New Roman" w:eastAsia="Times New Roman" w:hAnsi="Times New Roman" w:cs="Times New Roman"/>
          <w:b/>
          <w:sz w:val="20"/>
          <w:szCs w:val="20"/>
        </w:rPr>
      </w:pPr>
      <w:r>
        <w:rPr>
          <w:rFonts w:ascii="Times New Roman" w:eastAsia="Times New Roman" w:hAnsi="Times New Roman" w:cs="Times New Roman"/>
          <w:b/>
          <w:sz w:val="20"/>
          <w:szCs w:val="20"/>
        </w:rPr>
        <w:t>Ethical Issues in Supervised Learning</w:t>
      </w:r>
    </w:p>
    <w:p w14:paraId="72628D77"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Aircraft trajectory prediction systems raise several ethical concerns. First, prediction errors could potentially impact flight safety and air traffic management decisions. To address this, we recommend implementing confidence metrics with predictions and maintaining human oversight in critical decision-making. Second, there are privacy implications in tracking specific aircraft, particularly for private and military flights. This could be mitigated through anonymization techniques and access controls for sensitive flight data. Finally, algorithmic bias may emerge if models are trained predominantly on data from certain regions or aircraft types, potentially leading to reduced performance for underrepresented categories. Regular audits of prediction accuracy across different aircraft categories and geographical regions could help identify and address such biases.</w:t>
      </w:r>
    </w:p>
    <w:p w14:paraId="49DA0A93"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b/>
          <w:sz w:val="20"/>
          <w:szCs w:val="20"/>
        </w:rPr>
        <w:t>Part B: Unsupervised Learning</w:t>
      </w:r>
    </w:p>
    <w:p w14:paraId="4CD480B1" w14:textId="77777777" w:rsidR="00002EA8" w:rsidRDefault="00000000">
      <w:pPr>
        <w:pStyle w:val="Heading4"/>
        <w:keepNext w:val="0"/>
        <w:keepLines w:val="0"/>
        <w:spacing w:before="240" w:after="40" w:line="301" w:lineRule="auto"/>
        <w:rPr>
          <w:rFonts w:ascii="Times New Roman" w:eastAsia="Times New Roman" w:hAnsi="Times New Roman" w:cs="Times New Roman"/>
          <w:b/>
          <w:color w:val="000000"/>
          <w:sz w:val="20"/>
          <w:szCs w:val="20"/>
        </w:rPr>
      </w:pPr>
      <w:bookmarkStart w:id="12" w:name="_6424w3tsrry9" w:colFirst="0" w:colLast="0"/>
      <w:bookmarkEnd w:id="12"/>
      <w:r>
        <w:rPr>
          <w:rFonts w:ascii="Times New Roman" w:eastAsia="Times New Roman" w:hAnsi="Times New Roman" w:cs="Times New Roman"/>
          <w:b/>
          <w:color w:val="000000"/>
          <w:sz w:val="20"/>
          <w:szCs w:val="20"/>
        </w:rPr>
        <w:t>Methods Description</w:t>
      </w:r>
    </w:p>
    <w:p w14:paraId="0F59F798" w14:textId="77777777" w:rsidR="00002EA8" w:rsidRDefault="00000000">
      <w:pPr>
        <w:numPr>
          <w:ilvl w:val="0"/>
          <w:numId w:val="1"/>
        </w:numPr>
        <w:spacing w:before="240"/>
        <w:rPr>
          <w:rFonts w:ascii="Times New Roman" w:eastAsia="Times New Roman" w:hAnsi="Times New Roman" w:cs="Times New Roman"/>
          <w:sz w:val="20"/>
          <w:szCs w:val="20"/>
        </w:rPr>
      </w:pPr>
      <w:r>
        <w:rPr>
          <w:rFonts w:ascii="Times New Roman" w:eastAsia="Times New Roman" w:hAnsi="Times New Roman" w:cs="Times New Roman"/>
          <w:b/>
          <w:sz w:val="20"/>
          <w:szCs w:val="20"/>
        </w:rPr>
        <w:t>Dynamic Time Warping (DTW)</w:t>
      </w:r>
      <w:r>
        <w:rPr>
          <w:rFonts w:ascii="Times New Roman" w:eastAsia="Times New Roman" w:hAnsi="Times New Roman" w:cs="Times New Roman"/>
          <w:sz w:val="20"/>
          <w:szCs w:val="20"/>
        </w:rPr>
        <w:t xml:space="preserve"> measures similarity between two time-series data sequences by aligning them in a way that minimizes the distance between corresponding points. DTW can handle time-series data that may be out of phase or that vary in speed. In other words, it compares sequences that may have different lengths or sampling rates but still represent similar trends.</w:t>
      </w:r>
    </w:p>
    <w:p w14:paraId="097C4E46" w14:textId="77777777" w:rsidR="00002EA8" w:rsidRDefault="00000000">
      <w:pPr>
        <w:numPr>
          <w:ilvl w:val="0"/>
          <w:numId w:val="1"/>
        </w:numPr>
        <w:spacing w:after="240"/>
        <w:rPr>
          <w:rFonts w:ascii="Times New Roman" w:eastAsia="Times New Roman" w:hAnsi="Times New Roman" w:cs="Times New Roman"/>
          <w:sz w:val="20"/>
          <w:szCs w:val="20"/>
        </w:rPr>
      </w:pPr>
      <w:r>
        <w:rPr>
          <w:rFonts w:ascii="Times New Roman" w:eastAsia="Times New Roman" w:hAnsi="Times New Roman" w:cs="Times New Roman"/>
          <w:b/>
          <w:sz w:val="20"/>
          <w:szCs w:val="20"/>
        </w:rPr>
        <w:t>K-means clustering</w:t>
      </w:r>
      <w:r>
        <w:rPr>
          <w:rFonts w:ascii="Times New Roman" w:eastAsia="Times New Roman" w:hAnsi="Times New Roman" w:cs="Times New Roman"/>
          <w:sz w:val="20"/>
          <w:szCs w:val="20"/>
        </w:rPr>
        <w:t xml:space="preserve"> is an unsupervised machine learning algorithm that partitions a dataset into a specified number of clusters, where each data point belongs to the cluster whose centroid is nearest. The algorithm iteratively updates the centroids until convergence, aiming to minimize the within-cluster sum of squares (inertia).</w:t>
      </w:r>
    </w:p>
    <w:p w14:paraId="00D394EC" w14:textId="77777777" w:rsidR="00002EA8" w:rsidRDefault="00000000">
      <w:pPr>
        <w:pStyle w:val="Heading4"/>
        <w:keepNext w:val="0"/>
        <w:keepLines w:val="0"/>
        <w:spacing w:before="240" w:after="40" w:line="301" w:lineRule="auto"/>
        <w:rPr>
          <w:rFonts w:ascii="Times New Roman" w:eastAsia="Times New Roman" w:hAnsi="Times New Roman" w:cs="Times New Roman"/>
          <w:b/>
          <w:color w:val="000000"/>
          <w:sz w:val="20"/>
          <w:szCs w:val="20"/>
        </w:rPr>
      </w:pPr>
      <w:bookmarkStart w:id="13" w:name="_rahzx5ta3xp5" w:colFirst="0" w:colLast="0"/>
      <w:bookmarkEnd w:id="13"/>
      <w:r>
        <w:rPr>
          <w:rFonts w:ascii="Times New Roman" w:eastAsia="Times New Roman" w:hAnsi="Times New Roman" w:cs="Times New Roman"/>
          <w:b/>
          <w:color w:val="000000"/>
          <w:sz w:val="20"/>
          <w:szCs w:val="20"/>
        </w:rPr>
        <w:t>Method Comparisons</w:t>
      </w:r>
    </w:p>
    <w:tbl>
      <w:tblPr>
        <w:tblStyle w:val="a6"/>
        <w:tblW w:w="9359" w:type="dxa"/>
        <w:tblBorders>
          <w:top w:val="nil"/>
          <w:left w:val="nil"/>
          <w:bottom w:val="nil"/>
          <w:right w:val="nil"/>
          <w:insideH w:val="nil"/>
          <w:insideV w:val="nil"/>
        </w:tblBorders>
        <w:tblLayout w:type="fixed"/>
        <w:tblLook w:val="0600" w:firstRow="0" w:lastRow="0" w:firstColumn="0" w:lastColumn="0" w:noHBand="1" w:noVBand="1"/>
      </w:tblPr>
      <w:tblGrid>
        <w:gridCol w:w="1753"/>
        <w:gridCol w:w="3773"/>
        <w:gridCol w:w="3833"/>
      </w:tblGrid>
      <w:tr w:rsidR="00002EA8" w14:paraId="5281E852" w14:textId="77777777">
        <w:trPr>
          <w:trHeight w:val="495"/>
        </w:trPr>
        <w:tc>
          <w:tcPr>
            <w:tcW w:w="1752" w:type="dxa"/>
            <w:tcBorders>
              <w:top w:val="nil"/>
              <w:left w:val="nil"/>
              <w:bottom w:val="single" w:sz="8" w:space="0" w:color="000000"/>
              <w:right w:val="nil"/>
            </w:tcBorders>
            <w:tcMar>
              <w:top w:w="100" w:type="dxa"/>
              <w:left w:w="100" w:type="dxa"/>
              <w:bottom w:w="100" w:type="dxa"/>
              <w:right w:w="100" w:type="dxa"/>
            </w:tcMar>
          </w:tcPr>
          <w:p w14:paraId="5004CBC5" w14:textId="77777777" w:rsidR="00002EA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Criteria</w:t>
            </w:r>
          </w:p>
        </w:tc>
        <w:tc>
          <w:tcPr>
            <w:tcW w:w="3773" w:type="dxa"/>
            <w:tcBorders>
              <w:top w:val="nil"/>
              <w:left w:val="nil"/>
              <w:bottom w:val="single" w:sz="8" w:space="0" w:color="000000"/>
              <w:right w:val="nil"/>
            </w:tcBorders>
            <w:tcMar>
              <w:top w:w="100" w:type="dxa"/>
              <w:left w:w="100" w:type="dxa"/>
              <w:bottom w:w="100" w:type="dxa"/>
              <w:right w:w="100" w:type="dxa"/>
            </w:tcMar>
          </w:tcPr>
          <w:p w14:paraId="630A1A95" w14:textId="77777777" w:rsidR="00002EA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Prototype Matching (DTW)</w:t>
            </w:r>
          </w:p>
        </w:tc>
        <w:tc>
          <w:tcPr>
            <w:tcW w:w="3833" w:type="dxa"/>
            <w:tcBorders>
              <w:top w:val="nil"/>
              <w:left w:val="nil"/>
              <w:bottom w:val="single" w:sz="8" w:space="0" w:color="000000"/>
              <w:right w:val="nil"/>
            </w:tcBorders>
            <w:tcMar>
              <w:top w:w="100" w:type="dxa"/>
              <w:left w:w="100" w:type="dxa"/>
              <w:bottom w:w="100" w:type="dxa"/>
              <w:right w:w="100" w:type="dxa"/>
            </w:tcMar>
          </w:tcPr>
          <w:p w14:paraId="15AABF84" w14:textId="77777777" w:rsidR="00002EA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K-Means Clustering</w:t>
            </w:r>
          </w:p>
        </w:tc>
      </w:tr>
      <w:tr w:rsidR="00002EA8" w14:paraId="7C883535" w14:textId="77777777">
        <w:trPr>
          <w:trHeight w:val="780"/>
        </w:trPr>
        <w:tc>
          <w:tcPr>
            <w:tcW w:w="1752" w:type="dxa"/>
            <w:tcBorders>
              <w:top w:val="single" w:sz="8" w:space="0" w:color="000000"/>
              <w:left w:val="nil"/>
              <w:bottom w:val="nil"/>
              <w:right w:val="single" w:sz="8" w:space="0" w:color="000000"/>
            </w:tcBorders>
            <w:tcMar>
              <w:top w:w="100" w:type="dxa"/>
              <w:left w:w="100" w:type="dxa"/>
              <w:bottom w:w="100" w:type="dxa"/>
              <w:right w:w="100" w:type="dxa"/>
            </w:tcMar>
          </w:tcPr>
          <w:p w14:paraId="5CBA628F" w14:textId="77777777" w:rsidR="00002EA8"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Methodology</w:t>
            </w:r>
          </w:p>
        </w:tc>
        <w:tc>
          <w:tcPr>
            <w:tcW w:w="3773" w:type="dxa"/>
            <w:tcBorders>
              <w:top w:val="single" w:sz="8" w:space="0" w:color="000000"/>
              <w:left w:val="single" w:sz="8" w:space="0" w:color="000000"/>
              <w:bottom w:val="nil"/>
              <w:right w:val="nil"/>
            </w:tcBorders>
            <w:tcMar>
              <w:top w:w="100" w:type="dxa"/>
              <w:left w:w="100" w:type="dxa"/>
              <w:bottom w:w="100" w:type="dxa"/>
              <w:right w:w="100" w:type="dxa"/>
            </w:tcMar>
          </w:tcPr>
          <w:p w14:paraId="756400CE"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Direct comparison of flight path features to predefined prototypes.</w:t>
            </w:r>
          </w:p>
        </w:tc>
        <w:tc>
          <w:tcPr>
            <w:tcW w:w="3833" w:type="dxa"/>
            <w:tcBorders>
              <w:top w:val="single" w:sz="8" w:space="0" w:color="000000"/>
              <w:left w:val="nil"/>
              <w:bottom w:val="nil"/>
              <w:right w:val="nil"/>
            </w:tcBorders>
            <w:tcMar>
              <w:top w:w="100" w:type="dxa"/>
              <w:left w:w="100" w:type="dxa"/>
              <w:bottom w:w="100" w:type="dxa"/>
              <w:right w:w="100" w:type="dxa"/>
            </w:tcMar>
          </w:tcPr>
          <w:p w14:paraId="187FDE84"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Grouping flight paths based on similarity in feature space.</w:t>
            </w:r>
          </w:p>
        </w:tc>
      </w:tr>
      <w:tr w:rsidR="00002EA8" w14:paraId="1B88F4EB" w14:textId="77777777">
        <w:trPr>
          <w:trHeight w:val="780"/>
        </w:trPr>
        <w:tc>
          <w:tcPr>
            <w:tcW w:w="1752" w:type="dxa"/>
            <w:tcBorders>
              <w:top w:val="nil"/>
              <w:left w:val="nil"/>
              <w:bottom w:val="nil"/>
              <w:right w:val="single" w:sz="8" w:space="0" w:color="000000"/>
            </w:tcBorders>
            <w:tcMar>
              <w:top w:w="100" w:type="dxa"/>
              <w:left w:w="100" w:type="dxa"/>
              <w:bottom w:w="100" w:type="dxa"/>
              <w:right w:w="100" w:type="dxa"/>
            </w:tcMar>
          </w:tcPr>
          <w:p w14:paraId="106E287E" w14:textId="77777777" w:rsidR="00002EA8"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Strengths</w:t>
            </w:r>
          </w:p>
        </w:tc>
        <w:tc>
          <w:tcPr>
            <w:tcW w:w="3773" w:type="dxa"/>
            <w:tcBorders>
              <w:top w:val="nil"/>
              <w:left w:val="single" w:sz="8" w:space="0" w:color="000000"/>
              <w:bottom w:val="nil"/>
              <w:right w:val="nil"/>
            </w:tcBorders>
            <w:tcMar>
              <w:top w:w="100" w:type="dxa"/>
              <w:left w:w="100" w:type="dxa"/>
              <w:bottom w:w="100" w:type="dxa"/>
              <w:right w:w="100" w:type="dxa"/>
            </w:tcMar>
          </w:tcPr>
          <w:p w14:paraId="6D143560"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Accurate for categorizing well-defined flight paths.</w:t>
            </w:r>
          </w:p>
        </w:tc>
        <w:tc>
          <w:tcPr>
            <w:tcW w:w="3833" w:type="dxa"/>
            <w:tcBorders>
              <w:top w:val="nil"/>
              <w:left w:val="nil"/>
              <w:bottom w:val="nil"/>
              <w:right w:val="nil"/>
            </w:tcBorders>
            <w:tcMar>
              <w:top w:w="100" w:type="dxa"/>
              <w:left w:w="100" w:type="dxa"/>
              <w:bottom w:w="100" w:type="dxa"/>
              <w:right w:w="100" w:type="dxa"/>
            </w:tcMar>
          </w:tcPr>
          <w:p w14:paraId="3B508848"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Can discover new patterns in flight paths without predefined labels.</w:t>
            </w:r>
          </w:p>
        </w:tc>
      </w:tr>
      <w:tr w:rsidR="00002EA8" w14:paraId="2CEA751A" w14:textId="77777777">
        <w:trPr>
          <w:trHeight w:val="780"/>
        </w:trPr>
        <w:tc>
          <w:tcPr>
            <w:tcW w:w="1752" w:type="dxa"/>
            <w:tcBorders>
              <w:top w:val="nil"/>
              <w:left w:val="nil"/>
              <w:bottom w:val="nil"/>
              <w:right w:val="single" w:sz="8" w:space="0" w:color="000000"/>
            </w:tcBorders>
            <w:tcMar>
              <w:top w:w="100" w:type="dxa"/>
              <w:left w:w="100" w:type="dxa"/>
              <w:bottom w:w="100" w:type="dxa"/>
              <w:right w:w="100" w:type="dxa"/>
            </w:tcMar>
          </w:tcPr>
          <w:p w14:paraId="7028AF23" w14:textId="77777777" w:rsidR="00002EA8"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Weaknesses</w:t>
            </w:r>
          </w:p>
        </w:tc>
        <w:tc>
          <w:tcPr>
            <w:tcW w:w="3773" w:type="dxa"/>
            <w:tcBorders>
              <w:top w:val="nil"/>
              <w:left w:val="single" w:sz="8" w:space="0" w:color="000000"/>
              <w:bottom w:val="nil"/>
              <w:right w:val="nil"/>
            </w:tcBorders>
            <w:tcMar>
              <w:top w:w="100" w:type="dxa"/>
              <w:left w:w="100" w:type="dxa"/>
              <w:bottom w:w="100" w:type="dxa"/>
              <w:right w:w="100" w:type="dxa"/>
            </w:tcMar>
          </w:tcPr>
          <w:p w14:paraId="63D3D4C3"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Sensitive to noise and small variations.</w:t>
            </w:r>
          </w:p>
        </w:tc>
        <w:tc>
          <w:tcPr>
            <w:tcW w:w="3833" w:type="dxa"/>
            <w:tcBorders>
              <w:top w:val="nil"/>
              <w:left w:val="nil"/>
              <w:bottom w:val="nil"/>
              <w:right w:val="nil"/>
            </w:tcBorders>
            <w:tcMar>
              <w:top w:w="100" w:type="dxa"/>
              <w:left w:w="100" w:type="dxa"/>
              <w:bottom w:w="100" w:type="dxa"/>
              <w:right w:w="100" w:type="dxa"/>
            </w:tcMar>
          </w:tcPr>
          <w:p w14:paraId="50963134"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Assumes spherical clusters, may struggle with complex patterns.</w:t>
            </w:r>
          </w:p>
        </w:tc>
      </w:tr>
      <w:tr w:rsidR="00002EA8" w14:paraId="66A340F8" w14:textId="77777777">
        <w:trPr>
          <w:trHeight w:val="780"/>
        </w:trPr>
        <w:tc>
          <w:tcPr>
            <w:tcW w:w="1752" w:type="dxa"/>
            <w:tcBorders>
              <w:top w:val="nil"/>
              <w:left w:val="nil"/>
              <w:bottom w:val="nil"/>
              <w:right w:val="single" w:sz="8" w:space="0" w:color="000000"/>
            </w:tcBorders>
            <w:tcMar>
              <w:top w:w="100" w:type="dxa"/>
              <w:left w:w="100" w:type="dxa"/>
              <w:bottom w:w="100" w:type="dxa"/>
              <w:right w:w="100" w:type="dxa"/>
            </w:tcMar>
          </w:tcPr>
          <w:p w14:paraId="399B3EC9" w14:textId="77777777" w:rsidR="00002EA8"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Suitability</w:t>
            </w:r>
          </w:p>
        </w:tc>
        <w:tc>
          <w:tcPr>
            <w:tcW w:w="3773" w:type="dxa"/>
            <w:tcBorders>
              <w:top w:val="nil"/>
              <w:left w:val="single" w:sz="8" w:space="0" w:color="000000"/>
              <w:bottom w:val="nil"/>
              <w:right w:val="nil"/>
            </w:tcBorders>
            <w:tcMar>
              <w:top w:w="100" w:type="dxa"/>
              <w:left w:w="100" w:type="dxa"/>
              <w:bottom w:w="100" w:type="dxa"/>
              <w:right w:w="100" w:type="dxa"/>
            </w:tcMar>
          </w:tcPr>
          <w:p w14:paraId="13C484C8"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Best suited for well-known flight categories.</w:t>
            </w:r>
          </w:p>
        </w:tc>
        <w:tc>
          <w:tcPr>
            <w:tcW w:w="3833" w:type="dxa"/>
            <w:tcBorders>
              <w:top w:val="nil"/>
              <w:left w:val="nil"/>
              <w:bottom w:val="nil"/>
              <w:right w:val="nil"/>
            </w:tcBorders>
            <w:tcMar>
              <w:top w:w="100" w:type="dxa"/>
              <w:left w:w="100" w:type="dxa"/>
              <w:bottom w:w="100" w:type="dxa"/>
              <w:right w:w="100" w:type="dxa"/>
            </w:tcMar>
          </w:tcPr>
          <w:p w14:paraId="7526A560"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Best for discovering hidden patterns in data.</w:t>
            </w:r>
          </w:p>
        </w:tc>
      </w:tr>
      <w:tr w:rsidR="00002EA8" w14:paraId="74C977EE" w14:textId="77777777">
        <w:trPr>
          <w:trHeight w:val="780"/>
        </w:trPr>
        <w:tc>
          <w:tcPr>
            <w:tcW w:w="1752" w:type="dxa"/>
            <w:tcBorders>
              <w:top w:val="nil"/>
              <w:left w:val="nil"/>
              <w:bottom w:val="single" w:sz="8" w:space="0" w:color="000000"/>
              <w:right w:val="single" w:sz="8" w:space="0" w:color="000000"/>
            </w:tcBorders>
            <w:tcMar>
              <w:top w:w="100" w:type="dxa"/>
              <w:left w:w="100" w:type="dxa"/>
              <w:bottom w:w="100" w:type="dxa"/>
              <w:right w:w="100" w:type="dxa"/>
            </w:tcMar>
          </w:tcPr>
          <w:p w14:paraId="200055EB" w14:textId="77777777" w:rsidR="00002EA8"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Output</w:t>
            </w:r>
          </w:p>
        </w:tc>
        <w:tc>
          <w:tcPr>
            <w:tcW w:w="3773" w:type="dxa"/>
            <w:tcBorders>
              <w:top w:val="nil"/>
              <w:left w:val="single" w:sz="8" w:space="0" w:color="000000"/>
              <w:bottom w:val="single" w:sz="8" w:space="0" w:color="000000"/>
              <w:right w:val="nil"/>
            </w:tcBorders>
            <w:tcMar>
              <w:top w:w="100" w:type="dxa"/>
              <w:left w:w="100" w:type="dxa"/>
              <w:bottom w:w="100" w:type="dxa"/>
              <w:right w:w="100" w:type="dxa"/>
            </w:tcMar>
          </w:tcPr>
          <w:p w14:paraId="47ECDA75"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Flight category labels based on closest prototype.</w:t>
            </w:r>
          </w:p>
        </w:tc>
        <w:tc>
          <w:tcPr>
            <w:tcW w:w="3833" w:type="dxa"/>
            <w:tcBorders>
              <w:top w:val="nil"/>
              <w:left w:val="nil"/>
              <w:bottom w:val="single" w:sz="8" w:space="0" w:color="000000"/>
              <w:right w:val="nil"/>
            </w:tcBorders>
            <w:tcMar>
              <w:top w:w="100" w:type="dxa"/>
              <w:left w:w="100" w:type="dxa"/>
              <w:bottom w:w="100" w:type="dxa"/>
              <w:right w:w="100" w:type="dxa"/>
            </w:tcMar>
          </w:tcPr>
          <w:p w14:paraId="64859C49"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Grouped clusters representing different flight behaviors.</w:t>
            </w:r>
          </w:p>
        </w:tc>
      </w:tr>
    </w:tbl>
    <w:p w14:paraId="700AD660" w14:textId="77777777" w:rsidR="00002EA8" w:rsidRDefault="00002EA8">
      <w:pPr>
        <w:spacing w:before="240" w:after="240"/>
        <w:rPr>
          <w:rFonts w:ascii="Times New Roman" w:eastAsia="Times New Roman" w:hAnsi="Times New Roman" w:cs="Times New Roman"/>
          <w:b/>
          <w:sz w:val="20"/>
          <w:szCs w:val="20"/>
        </w:rPr>
      </w:pPr>
    </w:p>
    <w:p w14:paraId="6ACF16E3"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b/>
          <w:sz w:val="20"/>
          <w:szCs w:val="20"/>
        </w:rPr>
        <w:t>Dynamic Time Warping</w:t>
      </w:r>
    </w:p>
    <w:p w14:paraId="25ADDF9A" w14:textId="77777777" w:rsidR="00002EA8" w:rsidRDefault="00000000">
      <w:pPr>
        <w:numPr>
          <w:ilvl w:val="0"/>
          <w:numId w:val="13"/>
        </w:numPr>
        <w:spacing w:before="240"/>
        <w:rPr>
          <w:sz w:val="20"/>
          <w:szCs w:val="20"/>
        </w:rPr>
      </w:pPr>
      <w:r>
        <w:rPr>
          <w:rFonts w:ascii="Times New Roman" w:eastAsia="Times New Roman" w:hAnsi="Times New Roman" w:cs="Times New Roman"/>
          <w:b/>
          <w:sz w:val="20"/>
          <w:szCs w:val="20"/>
        </w:rPr>
        <w:t>Prototype Selection</w:t>
      </w:r>
      <w:r>
        <w:rPr>
          <w:rFonts w:ascii="Times New Roman" w:eastAsia="Times New Roman" w:hAnsi="Times New Roman" w:cs="Times New Roman"/>
          <w:sz w:val="20"/>
          <w:szCs w:val="20"/>
        </w:rPr>
        <w:t>: Predefined prototype flight paths for each category (e.g., commercial flight, surveillance flight, training flight) are used as benchmarks. Prototypes:</w:t>
      </w:r>
      <w:r>
        <w:rPr>
          <w:rFonts w:ascii="Times New Roman" w:eastAsia="Times New Roman" w:hAnsi="Times New Roman" w:cs="Times New Roman"/>
          <w:noProof/>
          <w:sz w:val="20"/>
          <w:szCs w:val="20"/>
        </w:rPr>
        <w:drawing>
          <wp:inline distT="114300" distB="114300" distL="114300" distR="114300" wp14:anchorId="46F3042A" wp14:editId="73F39413">
            <wp:extent cx="4814888" cy="2939859"/>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814888" cy="2939859"/>
                    </a:xfrm>
                    <a:prstGeom prst="rect">
                      <a:avLst/>
                    </a:prstGeom>
                    <a:ln/>
                  </pic:spPr>
                </pic:pic>
              </a:graphicData>
            </a:graphic>
          </wp:inline>
        </w:drawing>
      </w:r>
    </w:p>
    <w:p w14:paraId="1A67E865" w14:textId="77777777" w:rsidR="00002EA8" w:rsidRDefault="00000000">
      <w:pPr>
        <w:numPr>
          <w:ilvl w:val="0"/>
          <w:numId w:val="13"/>
        </w:numPr>
        <w:spacing w:before="240"/>
        <w:rPr>
          <w:sz w:val="20"/>
          <w:szCs w:val="20"/>
        </w:rPr>
      </w:pPr>
      <w:r>
        <w:rPr>
          <w:rFonts w:ascii="Times New Roman" w:eastAsia="Times New Roman" w:hAnsi="Times New Roman" w:cs="Times New Roman"/>
          <w:b/>
          <w:sz w:val="20"/>
          <w:szCs w:val="20"/>
        </w:rPr>
        <w:t>Flight Path Comparison</w:t>
      </w:r>
      <w:r>
        <w:rPr>
          <w:rFonts w:ascii="Times New Roman" w:eastAsia="Times New Roman" w:hAnsi="Times New Roman" w:cs="Times New Roman"/>
          <w:sz w:val="20"/>
          <w:szCs w:val="20"/>
        </w:rPr>
        <w:t>: For each observed flight path, the DTW distance between the flight path and each prototype is calculated. The prototype with the minimum DTW distance is selected as the best match.</w:t>
      </w:r>
    </w:p>
    <w:p w14:paraId="1F4B2F2E" w14:textId="77777777" w:rsidR="00002EA8" w:rsidRDefault="00000000">
      <w:pPr>
        <w:numPr>
          <w:ilvl w:val="0"/>
          <w:numId w:val="13"/>
        </w:numPr>
        <w:spacing w:before="240"/>
        <w:rPr>
          <w:sz w:val="20"/>
          <w:szCs w:val="20"/>
        </w:rPr>
      </w:pPr>
      <w:r>
        <w:rPr>
          <w:rFonts w:ascii="Times New Roman" w:eastAsia="Times New Roman" w:hAnsi="Times New Roman" w:cs="Times New Roman"/>
          <w:b/>
          <w:sz w:val="20"/>
          <w:szCs w:val="20"/>
        </w:rPr>
        <w:t>Clustering</w:t>
      </w:r>
      <w:r>
        <w:rPr>
          <w:rFonts w:ascii="Times New Roman" w:eastAsia="Times New Roman" w:hAnsi="Times New Roman" w:cs="Times New Roman"/>
          <w:sz w:val="20"/>
          <w:szCs w:val="20"/>
        </w:rPr>
        <w:t>: Based on the similarity measure, flights are grouped into clusters corresponding to the closest prototype. This is a typical unsupervised learning process where no prior labels are given, and the model tries to determine the structure in the data.</w:t>
      </w:r>
    </w:p>
    <w:p w14:paraId="225DABF0" w14:textId="77777777" w:rsidR="00002EA8" w:rsidRDefault="00000000">
      <w:pPr>
        <w:pStyle w:val="Heading5"/>
        <w:keepNext w:val="0"/>
        <w:keepLines w:val="0"/>
        <w:spacing w:before="220" w:after="40" w:line="303" w:lineRule="auto"/>
        <w:rPr>
          <w:rFonts w:ascii="Times New Roman" w:eastAsia="Times New Roman" w:hAnsi="Times New Roman" w:cs="Times New Roman"/>
          <w:b/>
          <w:color w:val="000000"/>
          <w:sz w:val="20"/>
          <w:szCs w:val="20"/>
        </w:rPr>
      </w:pPr>
      <w:bookmarkStart w:id="14" w:name="_i2mepcfzk3ht" w:colFirst="0" w:colLast="0"/>
      <w:bookmarkEnd w:id="14"/>
      <w:r>
        <w:rPr>
          <w:rFonts w:ascii="Times New Roman" w:eastAsia="Times New Roman" w:hAnsi="Times New Roman" w:cs="Times New Roman"/>
          <w:b/>
          <w:color w:val="000000"/>
          <w:sz w:val="20"/>
          <w:szCs w:val="20"/>
        </w:rPr>
        <w:t>Evaluation Metrics</w:t>
      </w:r>
    </w:p>
    <w:p w14:paraId="7E99E0D0"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lastRenderedPageBreak/>
        <w:t>Confidence score:</w:t>
      </w:r>
      <w:r>
        <w:rPr>
          <w:rFonts w:ascii="Times New Roman" w:eastAsia="Times New Roman" w:hAnsi="Times New Roman" w:cs="Times New Roman"/>
          <w:sz w:val="20"/>
          <w:szCs w:val="20"/>
        </w:rPr>
        <w:t xml:space="preserve"> confident the model is in the classification of a given flight path. It reflects the degree of similarity between a flight path and its assigned prototype. A higher confidence score means that the model is more certain about the match, while a lower score indicates uncertainty.</w:t>
      </w:r>
    </w:p>
    <w:p w14:paraId="70528877" w14:textId="77777777" w:rsidR="00002EA8" w:rsidRDefault="00002EA8">
      <w:pPr>
        <w:rPr>
          <w:rFonts w:ascii="Times New Roman" w:eastAsia="Times New Roman" w:hAnsi="Times New Roman" w:cs="Times New Roman"/>
          <w:sz w:val="20"/>
          <w:szCs w:val="20"/>
        </w:rPr>
      </w:pPr>
    </w:p>
    <w:p w14:paraId="294A35A4"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Silhouette </w:t>
      </w:r>
      <w:proofErr w:type="gramStart"/>
      <w:r>
        <w:rPr>
          <w:rFonts w:ascii="Times New Roman" w:eastAsia="Times New Roman" w:hAnsi="Times New Roman" w:cs="Times New Roman"/>
          <w:b/>
          <w:sz w:val="20"/>
          <w:szCs w:val="20"/>
        </w:rPr>
        <w:t>score:</w:t>
      </w:r>
      <w:proofErr w:type="gramEnd"/>
      <w:r>
        <w:rPr>
          <w:rFonts w:ascii="Times New Roman" w:eastAsia="Times New Roman" w:hAnsi="Times New Roman" w:cs="Times New Roman"/>
          <w:sz w:val="20"/>
          <w:szCs w:val="20"/>
        </w:rPr>
        <w:t xml:space="preserve"> evaluates how well the clusters are separated. It measures the consistency of a flight path within its assigned cluster compared to other clusters. A high silhouette score means that the flight paths are well-separated into distinct groups, while a low silhouette score indicates that the flight paths may be poorly clustered.</w:t>
      </w:r>
    </w:p>
    <w:p w14:paraId="1EF8AA86" w14:textId="77777777" w:rsidR="00002EA8" w:rsidRDefault="00002EA8">
      <w:pPr>
        <w:spacing w:before="240" w:after="240"/>
        <w:rPr>
          <w:rFonts w:ascii="Times New Roman" w:eastAsia="Times New Roman" w:hAnsi="Times New Roman" w:cs="Times New Roman"/>
          <w:b/>
          <w:sz w:val="20"/>
          <w:szCs w:val="20"/>
        </w:rPr>
      </w:pPr>
    </w:p>
    <w:p w14:paraId="44B29745"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b/>
          <w:noProof/>
          <w:sz w:val="20"/>
          <w:szCs w:val="20"/>
        </w:rPr>
        <w:drawing>
          <wp:anchor distT="114300" distB="114300" distL="114300" distR="114300" simplePos="0" relativeHeight="251661312" behindDoc="0" locked="0" layoutInCell="1" hidden="0" allowOverlap="1" wp14:anchorId="62848E6B" wp14:editId="12587FE8">
            <wp:simplePos x="0" y="0"/>
            <wp:positionH relativeFrom="page">
              <wp:posOffset>4324350</wp:posOffset>
            </wp:positionH>
            <wp:positionV relativeFrom="page">
              <wp:posOffset>535532</wp:posOffset>
            </wp:positionV>
            <wp:extent cx="2852738" cy="1851149"/>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2852738" cy="1851149"/>
                    </a:xfrm>
                    <a:prstGeom prst="rect">
                      <a:avLst/>
                    </a:prstGeom>
                    <a:ln/>
                  </pic:spPr>
                </pic:pic>
              </a:graphicData>
            </a:graphic>
          </wp:anchor>
        </w:drawing>
      </w:r>
      <w:r>
        <w:rPr>
          <w:rFonts w:ascii="Times New Roman" w:eastAsia="Times New Roman" w:hAnsi="Times New Roman" w:cs="Times New Roman"/>
          <w:b/>
          <w:noProof/>
          <w:sz w:val="20"/>
          <w:szCs w:val="20"/>
        </w:rPr>
        <w:drawing>
          <wp:anchor distT="114300" distB="114300" distL="114300" distR="114300" simplePos="0" relativeHeight="251662336" behindDoc="0" locked="0" layoutInCell="1" hidden="0" allowOverlap="1" wp14:anchorId="682FA35F" wp14:editId="069B6748">
            <wp:simplePos x="0" y="0"/>
            <wp:positionH relativeFrom="page">
              <wp:posOffset>4357688</wp:posOffset>
            </wp:positionH>
            <wp:positionV relativeFrom="page">
              <wp:posOffset>2669132</wp:posOffset>
            </wp:positionV>
            <wp:extent cx="2786063" cy="1830061"/>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786063" cy="1830061"/>
                    </a:xfrm>
                    <a:prstGeom prst="rect">
                      <a:avLst/>
                    </a:prstGeom>
                    <a:ln/>
                  </pic:spPr>
                </pic:pic>
              </a:graphicData>
            </a:graphic>
          </wp:anchor>
        </w:drawing>
      </w:r>
      <w:r>
        <w:rPr>
          <w:rFonts w:ascii="Times New Roman" w:eastAsia="Times New Roman" w:hAnsi="Times New Roman" w:cs="Times New Roman"/>
          <w:b/>
          <w:sz w:val="20"/>
          <w:szCs w:val="20"/>
        </w:rPr>
        <w:t>Confidence and Silhouette Statistics:</w:t>
      </w:r>
    </w:p>
    <w:tbl>
      <w:tblPr>
        <w:tblStyle w:val="a7"/>
        <w:tblW w:w="4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890"/>
        <w:gridCol w:w="1890"/>
      </w:tblGrid>
      <w:tr w:rsidR="00002EA8" w14:paraId="2CA06AEE" w14:textId="77777777">
        <w:tc>
          <w:tcPr>
            <w:tcW w:w="1140" w:type="dxa"/>
            <w:shd w:val="clear" w:color="auto" w:fill="auto"/>
            <w:tcMar>
              <w:top w:w="100" w:type="dxa"/>
              <w:left w:w="100" w:type="dxa"/>
              <w:bottom w:w="100" w:type="dxa"/>
              <w:right w:w="100" w:type="dxa"/>
            </w:tcMar>
          </w:tcPr>
          <w:p w14:paraId="1261FB93"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Metric</w:t>
            </w:r>
          </w:p>
        </w:tc>
        <w:tc>
          <w:tcPr>
            <w:tcW w:w="1890" w:type="dxa"/>
            <w:shd w:val="clear" w:color="auto" w:fill="auto"/>
            <w:tcMar>
              <w:top w:w="100" w:type="dxa"/>
              <w:left w:w="100" w:type="dxa"/>
              <w:bottom w:w="100" w:type="dxa"/>
              <w:right w:w="100" w:type="dxa"/>
            </w:tcMar>
          </w:tcPr>
          <w:p w14:paraId="53FCF125"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Confidence Score</w:t>
            </w:r>
          </w:p>
        </w:tc>
        <w:tc>
          <w:tcPr>
            <w:tcW w:w="1890" w:type="dxa"/>
            <w:shd w:val="clear" w:color="auto" w:fill="auto"/>
            <w:tcMar>
              <w:top w:w="100" w:type="dxa"/>
              <w:left w:w="100" w:type="dxa"/>
              <w:bottom w:w="100" w:type="dxa"/>
              <w:right w:w="100" w:type="dxa"/>
            </w:tcMar>
          </w:tcPr>
          <w:p w14:paraId="29BC01DE"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Silhouette Score</w:t>
            </w:r>
          </w:p>
        </w:tc>
      </w:tr>
      <w:tr w:rsidR="00002EA8" w14:paraId="4E4E7E33" w14:textId="77777777">
        <w:tc>
          <w:tcPr>
            <w:tcW w:w="1140" w:type="dxa"/>
            <w:shd w:val="clear" w:color="auto" w:fill="auto"/>
            <w:tcMar>
              <w:top w:w="100" w:type="dxa"/>
              <w:left w:w="100" w:type="dxa"/>
              <w:bottom w:w="100" w:type="dxa"/>
              <w:right w:w="100" w:type="dxa"/>
            </w:tcMar>
          </w:tcPr>
          <w:p w14:paraId="2132F8AA"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25%</w:t>
            </w:r>
          </w:p>
        </w:tc>
        <w:tc>
          <w:tcPr>
            <w:tcW w:w="1890" w:type="dxa"/>
            <w:shd w:val="clear" w:color="auto" w:fill="auto"/>
            <w:tcMar>
              <w:top w:w="100" w:type="dxa"/>
              <w:left w:w="100" w:type="dxa"/>
              <w:bottom w:w="100" w:type="dxa"/>
              <w:right w:w="100" w:type="dxa"/>
            </w:tcMar>
          </w:tcPr>
          <w:p w14:paraId="3B7A612F"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0.000553</w:t>
            </w:r>
          </w:p>
        </w:tc>
        <w:tc>
          <w:tcPr>
            <w:tcW w:w="1890" w:type="dxa"/>
            <w:shd w:val="clear" w:color="auto" w:fill="auto"/>
            <w:tcMar>
              <w:top w:w="100" w:type="dxa"/>
              <w:left w:w="100" w:type="dxa"/>
              <w:bottom w:w="100" w:type="dxa"/>
              <w:right w:w="100" w:type="dxa"/>
            </w:tcMar>
          </w:tcPr>
          <w:p w14:paraId="60EF103A"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0.733166</w:t>
            </w:r>
          </w:p>
        </w:tc>
      </w:tr>
      <w:tr w:rsidR="00002EA8" w14:paraId="706C84CA" w14:textId="77777777">
        <w:tc>
          <w:tcPr>
            <w:tcW w:w="1140" w:type="dxa"/>
            <w:shd w:val="clear" w:color="auto" w:fill="auto"/>
            <w:tcMar>
              <w:top w:w="100" w:type="dxa"/>
              <w:left w:w="100" w:type="dxa"/>
              <w:bottom w:w="100" w:type="dxa"/>
              <w:right w:w="100" w:type="dxa"/>
            </w:tcMar>
          </w:tcPr>
          <w:p w14:paraId="344C5168"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50%</w:t>
            </w:r>
          </w:p>
        </w:tc>
        <w:tc>
          <w:tcPr>
            <w:tcW w:w="1890" w:type="dxa"/>
            <w:shd w:val="clear" w:color="auto" w:fill="auto"/>
            <w:tcMar>
              <w:top w:w="100" w:type="dxa"/>
              <w:left w:w="100" w:type="dxa"/>
              <w:bottom w:w="100" w:type="dxa"/>
              <w:right w:w="100" w:type="dxa"/>
            </w:tcMar>
          </w:tcPr>
          <w:p w14:paraId="6EDBC551"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0.006739</w:t>
            </w:r>
          </w:p>
        </w:tc>
        <w:tc>
          <w:tcPr>
            <w:tcW w:w="1890" w:type="dxa"/>
            <w:shd w:val="clear" w:color="auto" w:fill="auto"/>
            <w:tcMar>
              <w:top w:w="100" w:type="dxa"/>
              <w:left w:w="100" w:type="dxa"/>
              <w:bottom w:w="100" w:type="dxa"/>
              <w:right w:w="100" w:type="dxa"/>
            </w:tcMar>
          </w:tcPr>
          <w:p w14:paraId="002D99A8"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0.904332</w:t>
            </w:r>
          </w:p>
        </w:tc>
      </w:tr>
      <w:tr w:rsidR="00002EA8" w14:paraId="2A62961D" w14:textId="77777777">
        <w:tc>
          <w:tcPr>
            <w:tcW w:w="1140" w:type="dxa"/>
            <w:shd w:val="clear" w:color="auto" w:fill="auto"/>
            <w:tcMar>
              <w:top w:w="100" w:type="dxa"/>
              <w:left w:w="100" w:type="dxa"/>
              <w:bottom w:w="100" w:type="dxa"/>
              <w:right w:w="100" w:type="dxa"/>
            </w:tcMar>
          </w:tcPr>
          <w:p w14:paraId="0E2F3385"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75%</w:t>
            </w:r>
          </w:p>
        </w:tc>
        <w:tc>
          <w:tcPr>
            <w:tcW w:w="1890" w:type="dxa"/>
            <w:shd w:val="clear" w:color="auto" w:fill="auto"/>
            <w:tcMar>
              <w:top w:w="100" w:type="dxa"/>
              <w:left w:w="100" w:type="dxa"/>
              <w:bottom w:w="100" w:type="dxa"/>
              <w:right w:w="100" w:type="dxa"/>
            </w:tcMar>
          </w:tcPr>
          <w:p w14:paraId="43D83A07"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0.019246</w:t>
            </w:r>
          </w:p>
        </w:tc>
        <w:tc>
          <w:tcPr>
            <w:tcW w:w="1890" w:type="dxa"/>
            <w:shd w:val="clear" w:color="auto" w:fill="auto"/>
            <w:tcMar>
              <w:top w:w="100" w:type="dxa"/>
              <w:left w:w="100" w:type="dxa"/>
              <w:bottom w:w="100" w:type="dxa"/>
              <w:right w:w="100" w:type="dxa"/>
            </w:tcMar>
          </w:tcPr>
          <w:p w14:paraId="5936E7AC"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0.989859</w:t>
            </w:r>
          </w:p>
        </w:tc>
      </w:tr>
      <w:tr w:rsidR="00002EA8" w14:paraId="772F9798" w14:textId="77777777">
        <w:tc>
          <w:tcPr>
            <w:tcW w:w="1140" w:type="dxa"/>
            <w:shd w:val="clear" w:color="auto" w:fill="auto"/>
            <w:tcMar>
              <w:top w:w="100" w:type="dxa"/>
              <w:left w:w="100" w:type="dxa"/>
              <w:bottom w:w="100" w:type="dxa"/>
              <w:right w:w="100" w:type="dxa"/>
            </w:tcMar>
          </w:tcPr>
          <w:p w14:paraId="2325AE34"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Max</w:t>
            </w:r>
          </w:p>
        </w:tc>
        <w:tc>
          <w:tcPr>
            <w:tcW w:w="1890" w:type="dxa"/>
            <w:shd w:val="clear" w:color="auto" w:fill="auto"/>
            <w:tcMar>
              <w:top w:w="100" w:type="dxa"/>
              <w:left w:w="100" w:type="dxa"/>
              <w:bottom w:w="100" w:type="dxa"/>
              <w:right w:w="100" w:type="dxa"/>
            </w:tcMar>
          </w:tcPr>
          <w:p w14:paraId="7798C84B"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0.042665</w:t>
            </w:r>
          </w:p>
        </w:tc>
        <w:tc>
          <w:tcPr>
            <w:tcW w:w="1890" w:type="dxa"/>
            <w:shd w:val="clear" w:color="auto" w:fill="auto"/>
            <w:tcMar>
              <w:top w:w="100" w:type="dxa"/>
              <w:left w:w="100" w:type="dxa"/>
              <w:bottom w:w="100" w:type="dxa"/>
              <w:right w:w="100" w:type="dxa"/>
            </w:tcMar>
          </w:tcPr>
          <w:p w14:paraId="3B48E96C"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0.995747</w:t>
            </w:r>
          </w:p>
        </w:tc>
      </w:tr>
      <w:tr w:rsidR="00002EA8" w14:paraId="6CB18E61" w14:textId="77777777">
        <w:tc>
          <w:tcPr>
            <w:tcW w:w="1140" w:type="dxa"/>
            <w:shd w:val="clear" w:color="auto" w:fill="auto"/>
            <w:tcMar>
              <w:top w:w="100" w:type="dxa"/>
              <w:left w:w="100" w:type="dxa"/>
              <w:bottom w:w="100" w:type="dxa"/>
              <w:right w:w="100" w:type="dxa"/>
            </w:tcMar>
          </w:tcPr>
          <w:p w14:paraId="77D7875E"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Mean</w:t>
            </w:r>
          </w:p>
        </w:tc>
        <w:tc>
          <w:tcPr>
            <w:tcW w:w="1890" w:type="dxa"/>
            <w:shd w:val="clear" w:color="auto" w:fill="auto"/>
            <w:tcMar>
              <w:top w:w="100" w:type="dxa"/>
              <w:left w:w="100" w:type="dxa"/>
              <w:bottom w:w="100" w:type="dxa"/>
              <w:right w:w="100" w:type="dxa"/>
            </w:tcMar>
          </w:tcPr>
          <w:p w14:paraId="22712998"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0.011962</w:t>
            </w:r>
          </w:p>
        </w:tc>
        <w:tc>
          <w:tcPr>
            <w:tcW w:w="1890" w:type="dxa"/>
            <w:shd w:val="clear" w:color="auto" w:fill="auto"/>
            <w:tcMar>
              <w:top w:w="100" w:type="dxa"/>
              <w:left w:w="100" w:type="dxa"/>
              <w:bottom w:w="100" w:type="dxa"/>
              <w:right w:w="100" w:type="dxa"/>
            </w:tcMar>
          </w:tcPr>
          <w:p w14:paraId="6A557D37"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0.826028</w:t>
            </w:r>
          </w:p>
        </w:tc>
      </w:tr>
      <w:tr w:rsidR="00002EA8" w14:paraId="195487B2" w14:textId="77777777">
        <w:tc>
          <w:tcPr>
            <w:tcW w:w="1140" w:type="dxa"/>
            <w:shd w:val="clear" w:color="auto" w:fill="auto"/>
            <w:tcMar>
              <w:top w:w="100" w:type="dxa"/>
              <w:left w:w="100" w:type="dxa"/>
              <w:bottom w:w="100" w:type="dxa"/>
              <w:right w:w="100" w:type="dxa"/>
            </w:tcMar>
          </w:tcPr>
          <w:p w14:paraId="72B0128D"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Min</w:t>
            </w:r>
          </w:p>
        </w:tc>
        <w:tc>
          <w:tcPr>
            <w:tcW w:w="1890" w:type="dxa"/>
            <w:shd w:val="clear" w:color="auto" w:fill="auto"/>
            <w:tcMar>
              <w:top w:w="100" w:type="dxa"/>
              <w:left w:w="100" w:type="dxa"/>
              <w:bottom w:w="100" w:type="dxa"/>
              <w:right w:w="100" w:type="dxa"/>
            </w:tcMar>
          </w:tcPr>
          <w:p w14:paraId="67C49A0A"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0.000042</w:t>
            </w:r>
          </w:p>
        </w:tc>
        <w:tc>
          <w:tcPr>
            <w:tcW w:w="1890" w:type="dxa"/>
            <w:shd w:val="clear" w:color="auto" w:fill="auto"/>
            <w:tcMar>
              <w:top w:w="100" w:type="dxa"/>
              <w:left w:w="100" w:type="dxa"/>
              <w:bottom w:w="100" w:type="dxa"/>
              <w:right w:w="100" w:type="dxa"/>
            </w:tcMar>
          </w:tcPr>
          <w:p w14:paraId="7C566458"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0.361291</w:t>
            </w:r>
          </w:p>
        </w:tc>
      </w:tr>
      <w:tr w:rsidR="00002EA8" w14:paraId="428974F6" w14:textId="77777777">
        <w:tc>
          <w:tcPr>
            <w:tcW w:w="1140" w:type="dxa"/>
            <w:shd w:val="clear" w:color="auto" w:fill="auto"/>
            <w:tcMar>
              <w:top w:w="100" w:type="dxa"/>
              <w:left w:w="100" w:type="dxa"/>
              <w:bottom w:w="100" w:type="dxa"/>
              <w:right w:w="100" w:type="dxa"/>
            </w:tcMar>
          </w:tcPr>
          <w:p w14:paraId="5AE67794"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Std</w:t>
            </w:r>
          </w:p>
        </w:tc>
        <w:tc>
          <w:tcPr>
            <w:tcW w:w="1890" w:type="dxa"/>
            <w:shd w:val="clear" w:color="auto" w:fill="auto"/>
            <w:tcMar>
              <w:top w:w="100" w:type="dxa"/>
              <w:left w:w="100" w:type="dxa"/>
              <w:bottom w:w="100" w:type="dxa"/>
              <w:right w:w="100" w:type="dxa"/>
            </w:tcMar>
          </w:tcPr>
          <w:p w14:paraId="56864048"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0.013783</w:t>
            </w:r>
          </w:p>
        </w:tc>
        <w:tc>
          <w:tcPr>
            <w:tcW w:w="1890" w:type="dxa"/>
            <w:shd w:val="clear" w:color="auto" w:fill="auto"/>
            <w:tcMar>
              <w:top w:w="100" w:type="dxa"/>
              <w:left w:w="100" w:type="dxa"/>
              <w:bottom w:w="100" w:type="dxa"/>
              <w:right w:w="100" w:type="dxa"/>
            </w:tcMar>
          </w:tcPr>
          <w:p w14:paraId="775CE9FD" w14:textId="77777777" w:rsidR="00002EA8"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0.200462</w:t>
            </w:r>
          </w:p>
        </w:tc>
      </w:tr>
    </w:tbl>
    <w:p w14:paraId="2E58EA58"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b/>
          <w:sz w:val="20"/>
          <w:szCs w:val="20"/>
        </w:rPr>
        <w:t>Confidence Interpretation</w:t>
      </w:r>
      <w:r>
        <w:rPr>
          <w:rFonts w:ascii="Times New Roman" w:eastAsia="Times New Roman" w:hAnsi="Times New Roman" w:cs="Times New Roman"/>
          <w:sz w:val="20"/>
          <w:szCs w:val="20"/>
        </w:rPr>
        <w:t xml:space="preserve">: The confidence scores suggest that while the model is </w:t>
      </w:r>
      <w:proofErr w:type="gramStart"/>
      <w:r>
        <w:rPr>
          <w:rFonts w:ascii="Times New Roman" w:eastAsia="Times New Roman" w:hAnsi="Times New Roman" w:cs="Times New Roman"/>
          <w:sz w:val="20"/>
          <w:szCs w:val="20"/>
        </w:rPr>
        <w:t>fairly confident</w:t>
      </w:r>
      <w:proofErr w:type="gramEnd"/>
      <w:r>
        <w:rPr>
          <w:rFonts w:ascii="Times New Roman" w:eastAsia="Times New Roman" w:hAnsi="Times New Roman" w:cs="Times New Roman"/>
          <w:sz w:val="20"/>
          <w:szCs w:val="20"/>
        </w:rPr>
        <w:t xml:space="preserve"> in most of its classifications (with a mean of 0.011962), there is still significant variability, as evidenced by the standard deviation of 0.013783. This indicates that some flight paths have low confidence in their assigned labels.</w:t>
      </w:r>
    </w:p>
    <w:p w14:paraId="2422F7CE"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b/>
          <w:sz w:val="20"/>
          <w:szCs w:val="20"/>
        </w:rPr>
        <w:t>Silhouette Interpretation</w:t>
      </w:r>
      <w:r>
        <w:rPr>
          <w:rFonts w:ascii="Times New Roman" w:eastAsia="Times New Roman" w:hAnsi="Times New Roman" w:cs="Times New Roman"/>
          <w:sz w:val="20"/>
          <w:szCs w:val="20"/>
        </w:rPr>
        <w:t>: The silhouette score ranges from 0.361291 to 0.995747, with a mean of 0.826028. This shows that the flight types are generally well-separated, indicating that the clustering process has been successful in identifying distinct groups.</w:t>
      </w:r>
    </w:p>
    <w:p w14:paraId="6C895866" w14:textId="77777777" w:rsidR="00002EA8" w:rsidRDefault="00000000">
      <w:pPr>
        <w:pStyle w:val="Heading3"/>
        <w:keepNext w:val="0"/>
        <w:keepLines w:val="0"/>
        <w:spacing w:before="280"/>
        <w:rPr>
          <w:rFonts w:ascii="Times New Roman" w:eastAsia="Times New Roman" w:hAnsi="Times New Roman" w:cs="Times New Roman"/>
          <w:sz w:val="20"/>
          <w:szCs w:val="20"/>
        </w:rPr>
      </w:pPr>
      <w:bookmarkStart w:id="15" w:name="_2bn6wsx" w:colFirst="0" w:colLast="0"/>
      <w:bookmarkEnd w:id="15"/>
      <w:r>
        <w:rPr>
          <w:rFonts w:ascii="Times New Roman" w:eastAsia="Times New Roman" w:hAnsi="Times New Roman" w:cs="Times New Roman"/>
          <w:b/>
          <w:color w:val="000000"/>
          <w:sz w:val="20"/>
          <w:szCs w:val="20"/>
        </w:rPr>
        <w:t>DTW Conclusions</w:t>
      </w:r>
    </w:p>
    <w:p w14:paraId="6C113497" w14:textId="77777777" w:rsidR="00002EA8" w:rsidRDefault="00000000">
      <w:pPr>
        <w:numPr>
          <w:ilvl w:val="0"/>
          <w:numId w:val="33"/>
        </w:numPr>
        <w:spacing w:before="240"/>
        <w:rPr>
          <w:sz w:val="20"/>
          <w:szCs w:val="20"/>
        </w:rPr>
      </w:pPr>
      <w:r>
        <w:rPr>
          <w:rFonts w:ascii="Times New Roman" w:eastAsia="Times New Roman" w:hAnsi="Times New Roman" w:cs="Times New Roman"/>
          <w:b/>
          <w:sz w:val="20"/>
          <w:szCs w:val="20"/>
        </w:rPr>
        <w:t>Cluster Separation</w:t>
      </w:r>
      <w:r>
        <w:rPr>
          <w:rFonts w:ascii="Times New Roman" w:eastAsia="Times New Roman" w:hAnsi="Times New Roman" w:cs="Times New Roman"/>
          <w:sz w:val="20"/>
          <w:szCs w:val="20"/>
        </w:rPr>
        <w:t>: The silhouette scores show that the flight paths are well-separated into distinct clusters, suggesting that the DTW algorithm is successful in identifying meaningful patterns in the data.</w:t>
      </w:r>
    </w:p>
    <w:p w14:paraId="6B1B8881" w14:textId="77777777" w:rsidR="00002EA8" w:rsidRDefault="00000000">
      <w:pPr>
        <w:numPr>
          <w:ilvl w:val="0"/>
          <w:numId w:val="33"/>
        </w:numPr>
        <w:rPr>
          <w:sz w:val="20"/>
          <w:szCs w:val="20"/>
        </w:rPr>
      </w:pPr>
      <w:r>
        <w:rPr>
          <w:rFonts w:ascii="Times New Roman" w:eastAsia="Times New Roman" w:hAnsi="Times New Roman" w:cs="Times New Roman"/>
          <w:b/>
          <w:sz w:val="20"/>
          <w:szCs w:val="20"/>
        </w:rPr>
        <w:t>Confidence</w:t>
      </w:r>
      <w:r>
        <w:rPr>
          <w:rFonts w:ascii="Times New Roman" w:eastAsia="Times New Roman" w:hAnsi="Times New Roman" w:cs="Times New Roman"/>
          <w:sz w:val="20"/>
          <w:szCs w:val="20"/>
        </w:rPr>
        <w:t>: While the confidence scores vary, with a mean of 0.011962, there is some uncertainty in certain classifications, which could be addressed by refining the prototype data or adjusting DTW parameters.</w:t>
      </w:r>
    </w:p>
    <w:p w14:paraId="1A509C40" w14:textId="77777777" w:rsidR="00002EA8" w:rsidRDefault="00000000">
      <w:pPr>
        <w:numPr>
          <w:ilvl w:val="0"/>
          <w:numId w:val="33"/>
        </w:numPr>
        <w:spacing w:after="240"/>
        <w:rPr>
          <w:sz w:val="20"/>
          <w:szCs w:val="20"/>
        </w:rPr>
      </w:pPr>
      <w:r>
        <w:rPr>
          <w:rFonts w:ascii="Times New Roman" w:eastAsia="Times New Roman" w:hAnsi="Times New Roman" w:cs="Times New Roman"/>
          <w:b/>
          <w:sz w:val="20"/>
          <w:szCs w:val="20"/>
        </w:rPr>
        <w:t>Flight Type Distribution</w:t>
      </w:r>
      <w:r>
        <w:rPr>
          <w:rFonts w:ascii="Times New Roman" w:eastAsia="Times New Roman" w:hAnsi="Times New Roman" w:cs="Times New Roman"/>
          <w:sz w:val="20"/>
          <w:szCs w:val="20"/>
        </w:rPr>
        <w:t>: The most common flight type is "Surveillance," which represents 56% of the data, followed by "Private" and "Training" flight paths.</w:t>
      </w:r>
    </w:p>
    <w:p w14:paraId="2186FF92"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These results demonstrate the effectiveness of the unsupervised DTW-based classification method in grouping similar flight paths. The quality of the clustering, as indicated by the silhouette scores, suggests that the model can effectively distinguish between different types of flight paths, even with some uncertainty in confidence scores. Though the overall technique would benefit greatly from more prototypes to match with. For example, there could be several prototypes that would be useful to represent “Training” or “Emergency” flight profiles.</w:t>
      </w:r>
    </w:p>
    <w:p w14:paraId="53073FFB" w14:textId="77777777" w:rsidR="00002EA8" w:rsidRDefault="00000000">
      <w:pPr>
        <w:spacing w:before="240" w:after="240"/>
        <w:rPr>
          <w:rFonts w:ascii="Times New Roman" w:eastAsia="Times New Roman" w:hAnsi="Times New Roman" w:cs="Times New Roman"/>
          <w:b/>
          <w:sz w:val="20"/>
          <w:szCs w:val="20"/>
        </w:rPr>
      </w:pPr>
      <w:r>
        <w:rPr>
          <w:rFonts w:ascii="Times New Roman" w:eastAsia="Times New Roman" w:hAnsi="Times New Roman" w:cs="Times New Roman"/>
          <w:b/>
          <w:sz w:val="20"/>
          <w:szCs w:val="20"/>
        </w:rPr>
        <w:t>Sensitivity Analysis</w:t>
      </w:r>
    </w:p>
    <w:p w14:paraId="582E6603"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DTW's performance is highly sensitive to prototype selection. Since it aligns new trajectories to these prototypes, poorly selected or insufficient prototypes can lead to inaccurate classifications, as evidenced by the variability in our confidence scores. Additionally, DTW is computationally expensive, particularly as the number of prototypes increases.</w:t>
      </w:r>
    </w:p>
    <w:p w14:paraId="070C552A" w14:textId="77777777" w:rsidR="00002EA8" w:rsidRDefault="00000000">
      <w:pPr>
        <w:spacing w:before="240" w:after="240"/>
        <w:rPr>
          <w:rFonts w:ascii="Times New Roman" w:eastAsia="Times New Roman" w:hAnsi="Times New Roman" w:cs="Times New Roman"/>
          <w:b/>
          <w:sz w:val="20"/>
          <w:szCs w:val="20"/>
        </w:rPr>
      </w:pPr>
      <w:r>
        <w:rPr>
          <w:rFonts w:ascii="Times New Roman" w:eastAsia="Times New Roman" w:hAnsi="Times New Roman" w:cs="Times New Roman"/>
          <w:b/>
          <w:sz w:val="20"/>
          <w:szCs w:val="20"/>
        </w:rPr>
        <w:t>Key Sensitivities:</w:t>
      </w:r>
    </w:p>
    <w:p w14:paraId="7F2BD816" w14:textId="77777777" w:rsidR="00002EA8" w:rsidRDefault="00000000">
      <w:pPr>
        <w:numPr>
          <w:ilvl w:val="0"/>
          <w:numId w:val="34"/>
        </w:numPr>
        <w:spacing w:before="240"/>
        <w:rPr>
          <w:rFonts w:ascii="Times New Roman" w:eastAsia="Times New Roman" w:hAnsi="Times New Roman" w:cs="Times New Roman"/>
          <w:sz w:val="20"/>
          <w:szCs w:val="20"/>
        </w:rPr>
      </w:pPr>
      <w:del w:id="16" w:author="Alex McLeod" w:date="2025-03-17T20:26:00Z">
        <w:r>
          <w:rPr>
            <w:rFonts w:ascii="Times New Roman" w:eastAsia="Times New Roman" w:hAnsi="Times New Roman" w:cs="Times New Roman"/>
            <w:b/>
            <w:sz w:val="20"/>
            <w:szCs w:val="20"/>
          </w:rPr>
          <w:delText xml:space="preserve"> </w:delText>
        </w:r>
      </w:del>
      <w:r>
        <w:rPr>
          <w:rFonts w:ascii="Times New Roman" w:eastAsia="Times New Roman" w:hAnsi="Times New Roman" w:cs="Times New Roman"/>
          <w:b/>
          <w:sz w:val="20"/>
          <w:szCs w:val="20"/>
        </w:rPr>
        <w:t>Prototype Selection</w:t>
      </w:r>
      <w:r>
        <w:rPr>
          <w:rFonts w:ascii="Times New Roman" w:eastAsia="Times New Roman" w:hAnsi="Times New Roman" w:cs="Times New Roman"/>
          <w:sz w:val="20"/>
          <w:szCs w:val="20"/>
        </w:rPr>
        <w:t>: More or better-chosen prototypes improve classification but increase computational cost.</w:t>
      </w:r>
    </w:p>
    <w:p w14:paraId="500DCE29" w14:textId="77777777" w:rsidR="00002EA8" w:rsidRDefault="00000000">
      <w:pPr>
        <w:numPr>
          <w:ilvl w:val="0"/>
          <w:numId w:val="34"/>
        </w:numPr>
        <w:rPr>
          <w:rFonts w:ascii="Times New Roman" w:eastAsia="Times New Roman" w:hAnsi="Times New Roman" w:cs="Times New Roman"/>
          <w:sz w:val="20"/>
          <w:szCs w:val="20"/>
        </w:rPr>
      </w:pPr>
      <w:r>
        <w:rPr>
          <w:rFonts w:ascii="Times New Roman" w:eastAsia="Times New Roman" w:hAnsi="Times New Roman" w:cs="Times New Roman"/>
          <w:b/>
          <w:sz w:val="20"/>
          <w:szCs w:val="20"/>
        </w:rPr>
        <w:t>Time Warping Window</w:t>
      </w:r>
      <w:r>
        <w:rPr>
          <w:rFonts w:ascii="Times New Roman" w:eastAsia="Times New Roman" w:hAnsi="Times New Roman" w:cs="Times New Roman"/>
          <w:sz w:val="20"/>
          <w:szCs w:val="20"/>
        </w:rPr>
        <w:t>: A larger warping window allows more flexibility in alignment but risks incorrectly matching dissimilar paths.</w:t>
      </w:r>
    </w:p>
    <w:p w14:paraId="3CAAD2A3" w14:textId="77777777" w:rsidR="00002EA8" w:rsidRDefault="00000000">
      <w:pPr>
        <w:numPr>
          <w:ilvl w:val="0"/>
          <w:numId w:val="34"/>
        </w:numPr>
        <w:spacing w:after="240"/>
        <w:rPr>
          <w:rFonts w:ascii="Times New Roman" w:eastAsia="Times New Roman" w:hAnsi="Times New Roman" w:cs="Times New Roman"/>
          <w:sz w:val="20"/>
          <w:szCs w:val="20"/>
        </w:rPr>
      </w:pPr>
      <w:r>
        <w:rPr>
          <w:rFonts w:ascii="Times New Roman" w:eastAsia="Times New Roman" w:hAnsi="Times New Roman" w:cs="Times New Roman"/>
          <w:b/>
          <w:sz w:val="20"/>
          <w:szCs w:val="20"/>
        </w:rPr>
        <w:t>Data Quality</w:t>
      </w:r>
      <w:r>
        <w:rPr>
          <w:rFonts w:ascii="Times New Roman" w:eastAsia="Times New Roman" w:hAnsi="Times New Roman" w:cs="Times New Roman"/>
          <w:sz w:val="20"/>
          <w:szCs w:val="20"/>
        </w:rPr>
        <w:t>: DTW struggles with noise in trajectory data, as misaligned or incomplete flight paths can distort similarity measures.</w:t>
      </w:r>
    </w:p>
    <w:p w14:paraId="005F8598"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17" w:name="_qsh70q" w:colFirst="0" w:colLast="0"/>
      <w:bookmarkEnd w:id="17"/>
      <w:r>
        <w:rPr>
          <w:rFonts w:ascii="Times New Roman" w:eastAsia="Times New Roman" w:hAnsi="Times New Roman" w:cs="Times New Roman"/>
          <w:b/>
          <w:color w:val="000000"/>
          <w:sz w:val="20"/>
          <w:szCs w:val="20"/>
        </w:rPr>
        <w:t>Next Steps</w:t>
      </w:r>
    </w:p>
    <w:p w14:paraId="6B94CB8B" w14:textId="77777777" w:rsidR="00002EA8" w:rsidRDefault="00000000">
      <w:pPr>
        <w:numPr>
          <w:ilvl w:val="0"/>
          <w:numId w:val="6"/>
        </w:numPr>
        <w:spacing w:before="240"/>
        <w:rPr>
          <w:sz w:val="20"/>
          <w:szCs w:val="20"/>
        </w:rPr>
      </w:pPr>
      <w:r>
        <w:rPr>
          <w:rFonts w:ascii="Times New Roman" w:eastAsia="Times New Roman" w:hAnsi="Times New Roman" w:cs="Times New Roman"/>
          <w:b/>
          <w:sz w:val="20"/>
          <w:szCs w:val="20"/>
        </w:rPr>
        <w:t>Optimization</w:t>
      </w:r>
      <w:r>
        <w:rPr>
          <w:rFonts w:ascii="Times New Roman" w:eastAsia="Times New Roman" w:hAnsi="Times New Roman" w:cs="Times New Roman"/>
          <w:sz w:val="20"/>
          <w:szCs w:val="20"/>
        </w:rPr>
        <w:t>: Further tuning of the DTW parameters (such as the window size) and prototype selection could improve the confidence scores and reduce uncertainty.</w:t>
      </w:r>
    </w:p>
    <w:p w14:paraId="46517D99" w14:textId="77777777" w:rsidR="00002EA8" w:rsidRDefault="00000000">
      <w:pPr>
        <w:numPr>
          <w:ilvl w:val="0"/>
          <w:numId w:val="6"/>
        </w:numPr>
        <w:spacing w:after="240"/>
        <w:rPr>
          <w:sz w:val="20"/>
          <w:szCs w:val="20"/>
        </w:rPr>
      </w:pPr>
      <w:r>
        <w:rPr>
          <w:rFonts w:ascii="Times New Roman" w:eastAsia="Times New Roman" w:hAnsi="Times New Roman" w:cs="Times New Roman"/>
          <w:b/>
          <w:sz w:val="20"/>
          <w:szCs w:val="20"/>
        </w:rPr>
        <w:t>Evaluation</w:t>
      </w:r>
      <w:r>
        <w:rPr>
          <w:rFonts w:ascii="Times New Roman" w:eastAsia="Times New Roman" w:hAnsi="Times New Roman" w:cs="Times New Roman"/>
          <w:sz w:val="20"/>
          <w:szCs w:val="20"/>
        </w:rPr>
        <w:t>: Additional techniques, such as manual validation or supervised learning methods, could be employed to verify and enhance the results of this unsupervised classification.</w:t>
      </w:r>
    </w:p>
    <w:p w14:paraId="3F4C203D" w14:textId="77777777" w:rsidR="00002EA8" w:rsidRDefault="00000000">
      <w:pPr>
        <w:pStyle w:val="Heading5"/>
        <w:keepNext w:val="0"/>
        <w:keepLines w:val="0"/>
        <w:spacing w:before="220" w:after="40" w:line="303" w:lineRule="auto"/>
        <w:rPr>
          <w:rFonts w:ascii="Times New Roman" w:eastAsia="Times New Roman" w:hAnsi="Times New Roman" w:cs="Times New Roman"/>
          <w:sz w:val="20"/>
          <w:szCs w:val="20"/>
        </w:rPr>
      </w:pPr>
      <w:bookmarkStart w:id="18" w:name="_6cyaz8vqew1w" w:colFirst="0" w:colLast="0"/>
      <w:bookmarkEnd w:id="18"/>
      <w:r>
        <w:rPr>
          <w:rFonts w:ascii="Times New Roman" w:eastAsia="Times New Roman" w:hAnsi="Times New Roman" w:cs="Times New Roman"/>
          <w:b/>
          <w:color w:val="000000"/>
          <w:sz w:val="20"/>
          <w:szCs w:val="20"/>
        </w:rPr>
        <w:t>2. K-Means Clustering</w:t>
      </w:r>
    </w:p>
    <w:p w14:paraId="667D8CD7"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19" w:name="_2p2csry" w:colFirst="0" w:colLast="0"/>
      <w:bookmarkEnd w:id="19"/>
      <w:r>
        <w:rPr>
          <w:rFonts w:ascii="Times New Roman" w:eastAsia="Times New Roman" w:hAnsi="Times New Roman" w:cs="Times New Roman"/>
          <w:b/>
          <w:color w:val="000000"/>
          <w:sz w:val="20"/>
          <w:szCs w:val="20"/>
        </w:rPr>
        <w:t>Clustering Metrics</w:t>
      </w:r>
    </w:p>
    <w:p w14:paraId="7990F549" w14:textId="77777777" w:rsidR="00002EA8" w:rsidRDefault="00000000">
      <w:pPr>
        <w:numPr>
          <w:ilvl w:val="0"/>
          <w:numId w:val="4"/>
        </w:numPr>
        <w:spacing w:before="240"/>
        <w:rPr>
          <w:color w:val="000000"/>
          <w:sz w:val="20"/>
          <w:szCs w:val="20"/>
        </w:rPr>
      </w:pPr>
      <w:r>
        <w:rPr>
          <w:rFonts w:ascii="Times New Roman" w:eastAsia="Times New Roman" w:hAnsi="Times New Roman" w:cs="Times New Roman"/>
          <w:b/>
          <w:sz w:val="20"/>
          <w:szCs w:val="20"/>
        </w:rPr>
        <w:t>Overall Silhouette Score:</w:t>
      </w:r>
      <w:r>
        <w:rPr>
          <w:rFonts w:ascii="Times New Roman" w:eastAsia="Times New Roman" w:hAnsi="Times New Roman" w:cs="Times New Roman"/>
          <w:sz w:val="20"/>
          <w:szCs w:val="20"/>
        </w:rPr>
        <w:t xml:space="preserve"> 0.2935</w:t>
      </w:r>
      <w:r>
        <w:rPr>
          <w:rFonts w:ascii="Times New Roman" w:eastAsia="Times New Roman" w:hAnsi="Times New Roman" w:cs="Times New Roman"/>
          <w:sz w:val="20"/>
          <w:szCs w:val="20"/>
        </w:rPr>
        <w:br/>
        <w:t>This value indicates how well-separated the clusters are. A score closer to +1 means the clusters are well-separated, while a score near 0 indicates overlapping clusters. The silhouette score of 0.2935 suggests that the clustering results show some degree of separation but also some overlap or uncertainty in the classification.</w:t>
      </w:r>
    </w:p>
    <w:p w14:paraId="491EE1E9" w14:textId="77777777" w:rsidR="00002EA8" w:rsidRDefault="00000000">
      <w:pPr>
        <w:numPr>
          <w:ilvl w:val="0"/>
          <w:numId w:val="4"/>
        </w:numPr>
        <w:spacing w:after="240"/>
        <w:rPr>
          <w:color w:val="000000"/>
          <w:sz w:val="20"/>
          <w:szCs w:val="20"/>
        </w:rPr>
      </w:pPr>
      <w:r>
        <w:rPr>
          <w:rFonts w:ascii="Times New Roman" w:eastAsia="Times New Roman" w:hAnsi="Times New Roman" w:cs="Times New Roman"/>
          <w:b/>
          <w:sz w:val="20"/>
          <w:szCs w:val="20"/>
        </w:rPr>
        <w:t>Inertia:</w:t>
      </w:r>
      <w:r>
        <w:rPr>
          <w:rFonts w:ascii="Times New Roman" w:eastAsia="Times New Roman" w:hAnsi="Times New Roman" w:cs="Times New Roman"/>
          <w:sz w:val="20"/>
          <w:szCs w:val="20"/>
        </w:rPr>
        <w:t xml:space="preserve"> 57.0456</w:t>
      </w:r>
      <w:r>
        <w:rPr>
          <w:rFonts w:ascii="Times New Roman" w:eastAsia="Times New Roman" w:hAnsi="Times New Roman" w:cs="Times New Roman"/>
          <w:sz w:val="20"/>
          <w:szCs w:val="20"/>
        </w:rPr>
        <w:br/>
        <w:t>Inertia measures the sum of squared distances between each data point and its assigned cluster's centroid. A lower inertia indicates better clustering. The inertia value of 57.0456 indicates the total "within-cluster" `</w:t>
      </w:r>
      <w:r>
        <w:rPr>
          <w:rFonts w:ascii="Times New Roman" w:eastAsia="Times New Roman" w:hAnsi="Times New Roman" w:cs="Times New Roman"/>
          <w:noProof/>
          <w:sz w:val="20"/>
          <w:szCs w:val="20"/>
        </w:rPr>
        <w:drawing>
          <wp:anchor distT="114300" distB="114300" distL="114300" distR="114300" simplePos="0" relativeHeight="251663360" behindDoc="0" locked="0" layoutInCell="1" hidden="0" allowOverlap="1" wp14:anchorId="12D5DAA0" wp14:editId="3130D8B5">
            <wp:simplePos x="0" y="0"/>
            <wp:positionH relativeFrom="page">
              <wp:posOffset>4295775</wp:posOffset>
            </wp:positionH>
            <wp:positionV relativeFrom="page">
              <wp:posOffset>6212882</wp:posOffset>
            </wp:positionV>
            <wp:extent cx="2605088" cy="1692868"/>
            <wp:effectExtent l="0" t="0" r="0" b="0"/>
            <wp:wrapSquare wrapText="bothSides" distT="114300" distB="114300" distL="114300" distR="1143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605088" cy="1692868"/>
                    </a:xfrm>
                    <a:prstGeom prst="rect">
                      <a:avLst/>
                    </a:prstGeom>
                    <a:ln/>
                  </pic:spPr>
                </pic:pic>
              </a:graphicData>
            </a:graphic>
          </wp:anchor>
        </w:drawing>
      </w:r>
      <w:r>
        <w:rPr>
          <w:rFonts w:ascii="Times New Roman" w:eastAsia="Times New Roman" w:hAnsi="Times New Roman" w:cs="Times New Roman"/>
          <w:sz w:val="20"/>
          <w:szCs w:val="20"/>
        </w:rPr>
        <w:t>distance across all points.</w:t>
      </w:r>
    </w:p>
    <w:p w14:paraId="40CD932B" w14:textId="77777777" w:rsidR="00002EA8" w:rsidRDefault="00000000">
      <w:pPr>
        <w:pStyle w:val="Heading3"/>
        <w:keepNext w:val="0"/>
        <w:keepLines w:val="0"/>
        <w:spacing w:before="280"/>
      </w:pPr>
      <w:bookmarkStart w:id="20" w:name="_147n2zr" w:colFirst="0" w:colLast="0"/>
      <w:bookmarkEnd w:id="20"/>
      <w:r>
        <w:rPr>
          <w:rFonts w:ascii="Times New Roman" w:eastAsia="Times New Roman" w:hAnsi="Times New Roman" w:cs="Times New Roman"/>
          <w:b/>
          <w:color w:val="000000"/>
          <w:sz w:val="20"/>
          <w:szCs w:val="20"/>
        </w:rPr>
        <w:t>K-means Clustering Flight Classification Report</w:t>
      </w:r>
    </w:p>
    <w:p w14:paraId="2993A533" w14:textId="77777777" w:rsidR="00002EA8" w:rsidRDefault="00000000">
      <w:pPr>
        <w:pStyle w:val="Heading3"/>
        <w:keepNext w:val="0"/>
        <w:keepLines w:val="0"/>
        <w:spacing w:before="280"/>
        <w:rPr>
          <w:rFonts w:ascii="Times New Roman" w:eastAsia="Times New Roman" w:hAnsi="Times New Roman" w:cs="Times New Roman"/>
          <w:sz w:val="20"/>
          <w:szCs w:val="20"/>
        </w:rPr>
      </w:pPr>
      <w:bookmarkStart w:id="21" w:name="_ny53631sqwmd" w:colFirst="0" w:colLast="0"/>
      <w:bookmarkEnd w:id="21"/>
      <w:r>
        <w:rPr>
          <w:rFonts w:ascii="Times New Roman" w:eastAsia="Times New Roman" w:hAnsi="Times New Roman" w:cs="Times New Roman"/>
          <w:sz w:val="20"/>
          <w:szCs w:val="20"/>
        </w:rPr>
        <w:lastRenderedPageBreak/>
        <w:t xml:space="preserve">Statistical Summary of </w:t>
      </w:r>
      <w:r>
        <w:rPr>
          <w:rFonts w:ascii="Times New Roman" w:eastAsia="Times New Roman" w:hAnsi="Times New Roman" w:cs="Times New Roman"/>
          <w:b/>
          <w:sz w:val="20"/>
          <w:szCs w:val="20"/>
        </w:rPr>
        <w:t>Confidence Scores</w:t>
      </w:r>
      <w:r>
        <w:rPr>
          <w:rFonts w:ascii="Times New Roman" w:eastAsia="Times New Roman" w:hAnsi="Times New Roman" w:cs="Times New Roman"/>
          <w:sz w:val="20"/>
          <w:szCs w:val="20"/>
        </w:rPr>
        <w:t xml:space="preserve"> and </w:t>
      </w:r>
      <w:r>
        <w:rPr>
          <w:rFonts w:ascii="Times New Roman" w:eastAsia="Times New Roman" w:hAnsi="Times New Roman" w:cs="Times New Roman"/>
          <w:b/>
          <w:sz w:val="20"/>
          <w:szCs w:val="20"/>
        </w:rPr>
        <w:t xml:space="preserve">Silhouette </w:t>
      </w:r>
      <w:r>
        <w:rPr>
          <w:rFonts w:ascii="Times New Roman" w:eastAsia="Times New Roman" w:hAnsi="Times New Roman" w:cs="Times New Roman"/>
          <w:b/>
          <w:noProof/>
          <w:sz w:val="20"/>
          <w:szCs w:val="20"/>
        </w:rPr>
        <w:drawing>
          <wp:anchor distT="0" distB="0" distL="0" distR="0" simplePos="0" relativeHeight="251664384" behindDoc="0" locked="0" layoutInCell="1" hidden="0" allowOverlap="1" wp14:anchorId="39F67484" wp14:editId="3EE0C0D9">
            <wp:simplePos x="0" y="0"/>
            <wp:positionH relativeFrom="page">
              <wp:posOffset>4295775</wp:posOffset>
            </wp:positionH>
            <wp:positionV relativeFrom="page">
              <wp:posOffset>7996982</wp:posOffset>
            </wp:positionV>
            <wp:extent cx="2562225" cy="1637814"/>
            <wp:effectExtent l="0" t="0" r="0" b="0"/>
            <wp:wrapSquare wrapText="bothSides" distT="0" distB="0" distL="0" distR="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2562225" cy="1637814"/>
                    </a:xfrm>
                    <a:prstGeom prst="rect">
                      <a:avLst/>
                    </a:prstGeom>
                    <a:ln/>
                  </pic:spPr>
                </pic:pic>
              </a:graphicData>
            </a:graphic>
          </wp:anchor>
        </w:drawing>
      </w:r>
      <w:r>
        <w:rPr>
          <w:rFonts w:ascii="Times New Roman" w:eastAsia="Times New Roman" w:hAnsi="Times New Roman" w:cs="Times New Roman"/>
          <w:b/>
          <w:sz w:val="20"/>
          <w:szCs w:val="20"/>
        </w:rPr>
        <w:t>Scores</w:t>
      </w:r>
      <w:r>
        <w:rPr>
          <w:rFonts w:ascii="Times New Roman" w:eastAsia="Times New Roman" w:hAnsi="Times New Roman" w:cs="Times New Roman"/>
          <w:sz w:val="20"/>
          <w:szCs w:val="20"/>
        </w:rPr>
        <w:t>:</w:t>
      </w:r>
    </w:p>
    <w:tbl>
      <w:tblPr>
        <w:tblStyle w:val="a8"/>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2015"/>
        <w:gridCol w:w="1880"/>
      </w:tblGrid>
      <w:tr w:rsidR="00002EA8" w14:paraId="034192BA" w14:textId="77777777">
        <w:trPr>
          <w:trHeight w:val="500"/>
        </w:trPr>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5616F" w14:textId="77777777" w:rsidR="00002EA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Metric</w:t>
            </w:r>
          </w:p>
        </w:tc>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792E0" w14:textId="77777777" w:rsidR="00002EA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Confidence Score</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A7403" w14:textId="77777777" w:rsidR="00002EA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Silhouette Score</w:t>
            </w:r>
          </w:p>
        </w:tc>
      </w:tr>
      <w:tr w:rsidR="00002EA8" w14:paraId="32BEF8B6" w14:textId="77777777">
        <w:trPr>
          <w:trHeight w:val="500"/>
        </w:trPr>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691D0"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count</w:t>
            </w:r>
          </w:p>
        </w:tc>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47A6E"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70188</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9C2B3"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70188</w:t>
            </w:r>
          </w:p>
        </w:tc>
      </w:tr>
      <w:tr w:rsidR="00002EA8" w14:paraId="1EC020A4" w14:textId="77777777">
        <w:trPr>
          <w:trHeight w:val="500"/>
        </w:trPr>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833FC"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mean</w:t>
            </w:r>
          </w:p>
        </w:tc>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F2A88"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0.9872</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F7109"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0.2893</w:t>
            </w:r>
          </w:p>
        </w:tc>
      </w:tr>
      <w:tr w:rsidR="00002EA8" w14:paraId="66B29294" w14:textId="77777777">
        <w:trPr>
          <w:trHeight w:val="500"/>
        </w:trPr>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0FA29"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std</w:t>
            </w:r>
          </w:p>
        </w:tc>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9D4C7"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0.0096</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4C6FC"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0.1601</w:t>
            </w:r>
          </w:p>
        </w:tc>
      </w:tr>
      <w:tr w:rsidR="00002EA8" w14:paraId="306092D1" w14:textId="77777777">
        <w:trPr>
          <w:trHeight w:val="500"/>
        </w:trPr>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E1A38"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min</w:t>
            </w:r>
          </w:p>
        </w:tc>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0CA1C"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0.9709</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66014"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-0.0062</w:t>
            </w:r>
          </w:p>
        </w:tc>
      </w:tr>
      <w:tr w:rsidR="00002EA8" w14:paraId="07976530" w14:textId="77777777">
        <w:trPr>
          <w:trHeight w:val="500"/>
        </w:trPr>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D3492"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25%</w:t>
            </w:r>
          </w:p>
        </w:tc>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673F2"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0.9853</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AD984"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0.1531</w:t>
            </w:r>
          </w:p>
        </w:tc>
      </w:tr>
      <w:tr w:rsidR="00002EA8" w14:paraId="750243C9" w14:textId="77777777">
        <w:trPr>
          <w:trHeight w:val="500"/>
        </w:trPr>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199CF"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50%</w:t>
            </w:r>
          </w:p>
        </w:tc>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67CF4"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0.9873</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485EA"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0.2644</w:t>
            </w:r>
          </w:p>
        </w:tc>
      </w:tr>
      <w:tr w:rsidR="00002EA8" w14:paraId="0B7786D9" w14:textId="77777777">
        <w:trPr>
          <w:trHeight w:val="500"/>
        </w:trPr>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F77CB"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75%</w:t>
            </w:r>
          </w:p>
        </w:tc>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397A9"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0.9975</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E2468"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0.3839</w:t>
            </w:r>
          </w:p>
        </w:tc>
      </w:tr>
      <w:tr w:rsidR="00002EA8" w14:paraId="5B3FE95F" w14:textId="77777777">
        <w:trPr>
          <w:trHeight w:val="500"/>
        </w:trPr>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CD6E0"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max</w:t>
            </w:r>
          </w:p>
        </w:tc>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C1103"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0.9990</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57E6C"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0.5675</w:t>
            </w:r>
          </w:p>
        </w:tc>
      </w:tr>
    </w:tbl>
    <w:p w14:paraId="3DE8D02E" w14:textId="77777777" w:rsidR="00002EA8" w:rsidRDefault="00002EA8">
      <w:pPr>
        <w:rPr>
          <w:rFonts w:ascii="Times New Roman" w:eastAsia="Times New Roman" w:hAnsi="Times New Roman" w:cs="Times New Roman"/>
          <w:sz w:val="20"/>
          <w:szCs w:val="20"/>
        </w:rPr>
      </w:pPr>
    </w:p>
    <w:p w14:paraId="2787596B"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22" w:name="_3o7alnk" w:colFirst="0" w:colLast="0"/>
      <w:bookmarkEnd w:id="22"/>
      <w:r>
        <w:rPr>
          <w:rFonts w:ascii="Times New Roman" w:eastAsia="Times New Roman" w:hAnsi="Times New Roman" w:cs="Times New Roman"/>
          <w:b/>
          <w:color w:val="000000"/>
          <w:sz w:val="20"/>
          <w:szCs w:val="20"/>
        </w:rPr>
        <w:t>Interpretation of the K-means Clustering Results</w:t>
      </w:r>
    </w:p>
    <w:p w14:paraId="0E7E1625" w14:textId="77777777" w:rsidR="00002EA8" w:rsidRDefault="00000000">
      <w:pPr>
        <w:pStyle w:val="Heading4"/>
        <w:keepNext w:val="0"/>
        <w:keepLines w:val="0"/>
        <w:spacing w:before="240" w:after="40"/>
        <w:rPr>
          <w:rFonts w:ascii="Times New Roman" w:eastAsia="Times New Roman" w:hAnsi="Times New Roman" w:cs="Times New Roman"/>
          <w:b/>
          <w:color w:val="000000"/>
          <w:sz w:val="20"/>
          <w:szCs w:val="20"/>
        </w:rPr>
      </w:pPr>
      <w:bookmarkStart w:id="23" w:name="_23ckvvd" w:colFirst="0" w:colLast="0"/>
      <w:bookmarkEnd w:id="23"/>
      <w:r>
        <w:rPr>
          <w:rFonts w:ascii="Times New Roman" w:eastAsia="Times New Roman" w:hAnsi="Times New Roman" w:cs="Times New Roman"/>
          <w:b/>
          <w:color w:val="000000"/>
          <w:sz w:val="20"/>
          <w:szCs w:val="20"/>
        </w:rPr>
        <w:t>Confidence Score:</w:t>
      </w:r>
    </w:p>
    <w:p w14:paraId="16244CBB" w14:textId="77777777" w:rsidR="00002EA8" w:rsidRDefault="00000000">
      <w:pPr>
        <w:numPr>
          <w:ilvl w:val="0"/>
          <w:numId w:val="22"/>
        </w:numPr>
        <w:spacing w:before="240"/>
        <w:rPr>
          <w:color w:val="000000"/>
          <w:sz w:val="20"/>
          <w:szCs w:val="20"/>
        </w:rPr>
      </w:pPr>
      <w:r>
        <w:rPr>
          <w:rFonts w:ascii="Times New Roman" w:eastAsia="Times New Roman" w:hAnsi="Times New Roman" w:cs="Times New Roman"/>
          <w:sz w:val="20"/>
          <w:szCs w:val="20"/>
        </w:rPr>
        <w:t xml:space="preserve">The </w:t>
      </w:r>
      <w:r>
        <w:rPr>
          <w:rFonts w:ascii="Times New Roman" w:eastAsia="Times New Roman" w:hAnsi="Times New Roman" w:cs="Times New Roman"/>
          <w:b/>
          <w:sz w:val="20"/>
          <w:szCs w:val="20"/>
        </w:rPr>
        <w:t>mean</w:t>
      </w:r>
      <w:r>
        <w:rPr>
          <w:rFonts w:ascii="Times New Roman" w:eastAsia="Times New Roman" w:hAnsi="Times New Roman" w:cs="Times New Roman"/>
          <w:sz w:val="20"/>
          <w:szCs w:val="20"/>
        </w:rPr>
        <w:t xml:space="preserve"> confidence score of 0.9872 suggests that, on average, the algorithm is highly confident in the classifications of the flight paths. A value close to 1 indicates strong confidence in the assignment of each flight to its respective cluster.</w:t>
      </w:r>
    </w:p>
    <w:p w14:paraId="09A059C2" w14:textId="77777777" w:rsidR="00002EA8" w:rsidRDefault="00000000">
      <w:pPr>
        <w:numPr>
          <w:ilvl w:val="0"/>
          <w:numId w:val="22"/>
        </w:numPr>
        <w:rPr>
          <w:color w:val="000000"/>
          <w:sz w:val="20"/>
          <w:szCs w:val="20"/>
        </w:rPr>
      </w:pPr>
      <w:r>
        <w:rPr>
          <w:rFonts w:ascii="Times New Roman" w:eastAsia="Times New Roman" w:hAnsi="Times New Roman" w:cs="Times New Roman"/>
          <w:sz w:val="20"/>
          <w:szCs w:val="20"/>
        </w:rPr>
        <w:t xml:space="preserve">The </w:t>
      </w:r>
      <w:r>
        <w:rPr>
          <w:rFonts w:ascii="Times New Roman" w:eastAsia="Times New Roman" w:hAnsi="Times New Roman" w:cs="Times New Roman"/>
          <w:b/>
          <w:sz w:val="20"/>
          <w:szCs w:val="20"/>
        </w:rPr>
        <w:t>standard deviation</w:t>
      </w:r>
      <w:r>
        <w:rPr>
          <w:rFonts w:ascii="Times New Roman" w:eastAsia="Times New Roman" w:hAnsi="Times New Roman" w:cs="Times New Roman"/>
          <w:sz w:val="20"/>
          <w:szCs w:val="20"/>
        </w:rPr>
        <w:t xml:space="preserve"> of 0.0096 indicates a low degree of variability in the confidence scores across the dataset, which suggests that the model's confidence is generally consistent.</w:t>
      </w:r>
    </w:p>
    <w:p w14:paraId="67A02750" w14:textId="77777777" w:rsidR="00002EA8" w:rsidRDefault="00000000">
      <w:pPr>
        <w:numPr>
          <w:ilvl w:val="0"/>
          <w:numId w:val="22"/>
        </w:numPr>
        <w:spacing w:after="240"/>
        <w:rPr>
          <w:color w:val="000000"/>
          <w:sz w:val="20"/>
          <w:szCs w:val="20"/>
        </w:rPr>
      </w:pPr>
      <w:r>
        <w:rPr>
          <w:rFonts w:ascii="Times New Roman" w:eastAsia="Times New Roman" w:hAnsi="Times New Roman" w:cs="Times New Roman"/>
          <w:sz w:val="20"/>
          <w:szCs w:val="20"/>
        </w:rPr>
        <w:t xml:space="preserve">The </w:t>
      </w:r>
      <w:r>
        <w:rPr>
          <w:rFonts w:ascii="Times New Roman" w:eastAsia="Times New Roman" w:hAnsi="Times New Roman" w:cs="Times New Roman"/>
          <w:b/>
          <w:sz w:val="20"/>
          <w:szCs w:val="20"/>
        </w:rPr>
        <w:t>minimum</w:t>
      </w:r>
      <w:r>
        <w:rPr>
          <w:rFonts w:ascii="Times New Roman" w:eastAsia="Times New Roman" w:hAnsi="Times New Roman" w:cs="Times New Roman"/>
          <w:sz w:val="20"/>
          <w:szCs w:val="20"/>
        </w:rPr>
        <w:t xml:space="preserve"> confidence score of 0.9709 and </w:t>
      </w:r>
      <w:r>
        <w:rPr>
          <w:rFonts w:ascii="Times New Roman" w:eastAsia="Times New Roman" w:hAnsi="Times New Roman" w:cs="Times New Roman"/>
          <w:b/>
          <w:sz w:val="20"/>
          <w:szCs w:val="20"/>
        </w:rPr>
        <w:t>maximum</w:t>
      </w:r>
      <w:r>
        <w:rPr>
          <w:rFonts w:ascii="Times New Roman" w:eastAsia="Times New Roman" w:hAnsi="Times New Roman" w:cs="Times New Roman"/>
          <w:sz w:val="20"/>
          <w:szCs w:val="20"/>
        </w:rPr>
        <w:t xml:space="preserve"> score of 0.9990 show that most flight paths have a high degree of confidence in their classification, though a few are classified with slightly less certainty.</w:t>
      </w:r>
    </w:p>
    <w:p w14:paraId="06111EFA" w14:textId="77777777" w:rsidR="00002EA8" w:rsidRDefault="00000000">
      <w:pPr>
        <w:pStyle w:val="Heading4"/>
        <w:keepNext w:val="0"/>
        <w:keepLines w:val="0"/>
        <w:spacing w:before="240" w:after="40"/>
        <w:rPr>
          <w:rFonts w:ascii="Times New Roman" w:eastAsia="Times New Roman" w:hAnsi="Times New Roman" w:cs="Times New Roman"/>
          <w:b/>
          <w:color w:val="000000"/>
          <w:sz w:val="20"/>
          <w:szCs w:val="20"/>
        </w:rPr>
      </w:pPr>
      <w:bookmarkStart w:id="24" w:name="_ihv636" w:colFirst="0" w:colLast="0"/>
      <w:bookmarkEnd w:id="24"/>
      <w:r>
        <w:rPr>
          <w:rFonts w:ascii="Times New Roman" w:eastAsia="Times New Roman" w:hAnsi="Times New Roman" w:cs="Times New Roman"/>
          <w:b/>
          <w:color w:val="000000"/>
          <w:sz w:val="20"/>
          <w:szCs w:val="20"/>
        </w:rPr>
        <w:t>Silhouette Score:</w:t>
      </w:r>
    </w:p>
    <w:p w14:paraId="59DE1A69" w14:textId="77777777" w:rsidR="00002EA8" w:rsidRDefault="00000000">
      <w:pPr>
        <w:numPr>
          <w:ilvl w:val="0"/>
          <w:numId w:val="7"/>
        </w:numPr>
        <w:spacing w:before="240"/>
        <w:rPr>
          <w:color w:val="000000"/>
          <w:sz w:val="20"/>
          <w:szCs w:val="20"/>
        </w:rPr>
      </w:pPr>
      <w:r>
        <w:rPr>
          <w:rFonts w:ascii="Times New Roman" w:eastAsia="Times New Roman" w:hAnsi="Times New Roman" w:cs="Times New Roman"/>
          <w:sz w:val="20"/>
          <w:szCs w:val="20"/>
        </w:rPr>
        <w:t xml:space="preserve">The </w:t>
      </w:r>
      <w:r>
        <w:rPr>
          <w:rFonts w:ascii="Times New Roman" w:eastAsia="Times New Roman" w:hAnsi="Times New Roman" w:cs="Times New Roman"/>
          <w:b/>
          <w:sz w:val="20"/>
          <w:szCs w:val="20"/>
        </w:rPr>
        <w:t>mean</w:t>
      </w:r>
      <w:r>
        <w:rPr>
          <w:rFonts w:ascii="Times New Roman" w:eastAsia="Times New Roman" w:hAnsi="Times New Roman" w:cs="Times New Roman"/>
          <w:sz w:val="20"/>
          <w:szCs w:val="20"/>
        </w:rPr>
        <w:t xml:space="preserve"> silhouette score of 0.2893 indicates that the clustering is somewhat moderate, with some overlap between clusters. A score closer to 0 suggests that the clusters are not perfectly well-separated, but the clustering is still somewhat meaningful.</w:t>
      </w:r>
    </w:p>
    <w:p w14:paraId="38A813D3" w14:textId="77777777" w:rsidR="00002EA8" w:rsidRDefault="00000000">
      <w:pPr>
        <w:numPr>
          <w:ilvl w:val="0"/>
          <w:numId w:val="7"/>
        </w:numPr>
        <w:rPr>
          <w:color w:val="000000"/>
          <w:sz w:val="20"/>
          <w:szCs w:val="20"/>
        </w:rPr>
      </w:pPr>
      <w:r>
        <w:rPr>
          <w:rFonts w:ascii="Times New Roman" w:eastAsia="Times New Roman" w:hAnsi="Times New Roman" w:cs="Times New Roman"/>
          <w:sz w:val="20"/>
          <w:szCs w:val="20"/>
        </w:rPr>
        <w:lastRenderedPageBreak/>
        <w:t xml:space="preserve">The </w:t>
      </w:r>
      <w:r>
        <w:rPr>
          <w:rFonts w:ascii="Times New Roman" w:eastAsia="Times New Roman" w:hAnsi="Times New Roman" w:cs="Times New Roman"/>
          <w:b/>
          <w:sz w:val="20"/>
          <w:szCs w:val="20"/>
        </w:rPr>
        <w:t>standard deviation</w:t>
      </w:r>
      <w:r>
        <w:rPr>
          <w:rFonts w:ascii="Times New Roman" w:eastAsia="Times New Roman" w:hAnsi="Times New Roman" w:cs="Times New Roman"/>
          <w:sz w:val="20"/>
          <w:szCs w:val="20"/>
        </w:rPr>
        <w:t xml:space="preserve"> of 0.1601 highlights that there is a notable variation in the clustering quality, with some clusters being better-separated than others.</w:t>
      </w:r>
    </w:p>
    <w:p w14:paraId="230D4BCA" w14:textId="77777777" w:rsidR="00002EA8" w:rsidRDefault="00000000">
      <w:pPr>
        <w:numPr>
          <w:ilvl w:val="0"/>
          <w:numId w:val="7"/>
        </w:numPr>
        <w:rPr>
          <w:color w:val="000000"/>
          <w:sz w:val="20"/>
          <w:szCs w:val="20"/>
        </w:rPr>
      </w:pPr>
      <w:r>
        <w:rPr>
          <w:rFonts w:ascii="Times New Roman" w:eastAsia="Times New Roman" w:hAnsi="Times New Roman" w:cs="Times New Roman"/>
          <w:sz w:val="20"/>
          <w:szCs w:val="20"/>
        </w:rPr>
        <w:t xml:space="preserve">The </w:t>
      </w:r>
      <w:r>
        <w:rPr>
          <w:rFonts w:ascii="Times New Roman" w:eastAsia="Times New Roman" w:hAnsi="Times New Roman" w:cs="Times New Roman"/>
          <w:b/>
          <w:sz w:val="20"/>
          <w:szCs w:val="20"/>
        </w:rPr>
        <w:t>minimum</w:t>
      </w:r>
      <w:r>
        <w:rPr>
          <w:rFonts w:ascii="Times New Roman" w:eastAsia="Times New Roman" w:hAnsi="Times New Roman" w:cs="Times New Roman"/>
          <w:sz w:val="20"/>
          <w:szCs w:val="20"/>
        </w:rPr>
        <w:t xml:space="preserve"> silhouette score of -0.0062 indicates some data points might be poorly assigned to their clusters, possibly suggesting misclassifications or overlapping clusters.</w:t>
      </w:r>
    </w:p>
    <w:p w14:paraId="50213875" w14:textId="77777777" w:rsidR="00002EA8" w:rsidRDefault="00000000">
      <w:pPr>
        <w:numPr>
          <w:ilvl w:val="0"/>
          <w:numId w:val="7"/>
        </w:numPr>
        <w:spacing w:after="240"/>
        <w:rPr>
          <w:color w:val="000000"/>
          <w:sz w:val="20"/>
          <w:szCs w:val="20"/>
        </w:rPr>
      </w:pPr>
      <w:r>
        <w:rPr>
          <w:rFonts w:ascii="Times New Roman" w:eastAsia="Times New Roman" w:hAnsi="Times New Roman" w:cs="Times New Roman"/>
          <w:sz w:val="20"/>
          <w:szCs w:val="20"/>
        </w:rPr>
        <w:t xml:space="preserve">The </w:t>
      </w:r>
      <w:r>
        <w:rPr>
          <w:rFonts w:ascii="Times New Roman" w:eastAsia="Times New Roman" w:hAnsi="Times New Roman" w:cs="Times New Roman"/>
          <w:b/>
          <w:sz w:val="20"/>
          <w:szCs w:val="20"/>
        </w:rPr>
        <w:t>maximum</w:t>
      </w:r>
      <w:r>
        <w:rPr>
          <w:rFonts w:ascii="Times New Roman" w:eastAsia="Times New Roman" w:hAnsi="Times New Roman" w:cs="Times New Roman"/>
          <w:sz w:val="20"/>
          <w:szCs w:val="20"/>
        </w:rPr>
        <w:t xml:space="preserve"> silhouette score of 0.5675 shows that some clusters are quite distinct and well-separated, indicating good clustering for those specific data points.</w:t>
      </w:r>
    </w:p>
    <w:p w14:paraId="257FC390"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25" w:name="_2grqrue" w:colFirst="0" w:colLast="0"/>
      <w:bookmarkEnd w:id="25"/>
      <w:r>
        <w:rPr>
          <w:rFonts w:ascii="Times New Roman" w:eastAsia="Times New Roman" w:hAnsi="Times New Roman" w:cs="Times New Roman"/>
          <w:b/>
          <w:color w:val="000000"/>
          <w:sz w:val="20"/>
          <w:szCs w:val="20"/>
        </w:rPr>
        <w:t>Conclusions</w:t>
      </w:r>
    </w:p>
    <w:p w14:paraId="317E23BC" w14:textId="77777777" w:rsidR="00002EA8" w:rsidRDefault="00000000">
      <w:pPr>
        <w:numPr>
          <w:ilvl w:val="0"/>
          <w:numId w:val="19"/>
        </w:numPr>
        <w:spacing w:before="240"/>
        <w:rPr>
          <w:sz w:val="20"/>
          <w:szCs w:val="20"/>
        </w:rPr>
      </w:pPr>
      <w:r>
        <w:rPr>
          <w:rFonts w:ascii="Times New Roman" w:eastAsia="Times New Roman" w:hAnsi="Times New Roman" w:cs="Times New Roman"/>
          <w:b/>
          <w:sz w:val="20"/>
          <w:szCs w:val="20"/>
        </w:rPr>
        <w:t>Cluster Separation:</w:t>
      </w:r>
      <w:r>
        <w:rPr>
          <w:rFonts w:ascii="Times New Roman" w:eastAsia="Times New Roman" w:hAnsi="Times New Roman" w:cs="Times New Roman"/>
          <w:sz w:val="20"/>
          <w:szCs w:val="20"/>
        </w:rPr>
        <w:t xml:space="preserve"> The overall </w:t>
      </w:r>
      <w:r>
        <w:rPr>
          <w:rFonts w:ascii="Times New Roman" w:eastAsia="Times New Roman" w:hAnsi="Times New Roman" w:cs="Times New Roman"/>
          <w:b/>
          <w:sz w:val="20"/>
          <w:szCs w:val="20"/>
        </w:rPr>
        <w:t>Silhouette Score</w:t>
      </w:r>
      <w:r>
        <w:rPr>
          <w:rFonts w:ascii="Times New Roman" w:eastAsia="Times New Roman" w:hAnsi="Times New Roman" w:cs="Times New Roman"/>
          <w:sz w:val="20"/>
          <w:szCs w:val="20"/>
        </w:rPr>
        <w:t xml:space="preserve"> of 0.2935 indicates that the flight paths are somewhat well-separated into distinct clusters, but there is still room for improvement. The moderate score suggests that some of the clusters might overlap or be ambiguous.</w:t>
      </w:r>
    </w:p>
    <w:p w14:paraId="4F2DB485" w14:textId="77777777" w:rsidR="00002EA8" w:rsidRDefault="00000000">
      <w:pPr>
        <w:numPr>
          <w:ilvl w:val="0"/>
          <w:numId w:val="19"/>
        </w:numPr>
        <w:rPr>
          <w:sz w:val="20"/>
          <w:szCs w:val="20"/>
        </w:rPr>
      </w:pPr>
      <w:r>
        <w:rPr>
          <w:rFonts w:ascii="Times New Roman" w:eastAsia="Times New Roman" w:hAnsi="Times New Roman" w:cs="Times New Roman"/>
          <w:b/>
          <w:sz w:val="20"/>
          <w:szCs w:val="20"/>
        </w:rPr>
        <w:t>Confidence in Classification:</w:t>
      </w:r>
      <w:r>
        <w:rPr>
          <w:rFonts w:ascii="Times New Roman" w:eastAsia="Times New Roman" w:hAnsi="Times New Roman" w:cs="Times New Roman"/>
          <w:sz w:val="20"/>
          <w:szCs w:val="20"/>
        </w:rPr>
        <w:t xml:space="preserve"> The </w:t>
      </w:r>
      <w:r>
        <w:rPr>
          <w:rFonts w:ascii="Times New Roman" w:eastAsia="Times New Roman" w:hAnsi="Times New Roman" w:cs="Times New Roman"/>
          <w:b/>
          <w:sz w:val="20"/>
          <w:szCs w:val="20"/>
        </w:rPr>
        <w:t>Confidence Scores</w:t>
      </w:r>
      <w:r>
        <w:rPr>
          <w:rFonts w:ascii="Times New Roman" w:eastAsia="Times New Roman" w:hAnsi="Times New Roman" w:cs="Times New Roman"/>
          <w:sz w:val="20"/>
          <w:szCs w:val="20"/>
        </w:rPr>
        <w:t xml:space="preserve"> are generally very high (mean of 0.9872), indicating that the K-means algorithm is confident in most of its classifications. However, a small number of flight paths may be less confidently classified, as indicated by the lower minimum confidence score (0.9709).</w:t>
      </w:r>
    </w:p>
    <w:p w14:paraId="27732843" w14:textId="77777777" w:rsidR="00002EA8" w:rsidRDefault="00000000">
      <w:pPr>
        <w:numPr>
          <w:ilvl w:val="0"/>
          <w:numId w:val="19"/>
        </w:numPr>
        <w:rPr>
          <w:sz w:val="20"/>
          <w:szCs w:val="20"/>
        </w:rPr>
      </w:pPr>
      <w:r>
        <w:rPr>
          <w:rFonts w:ascii="Times New Roman" w:eastAsia="Times New Roman" w:hAnsi="Times New Roman" w:cs="Times New Roman"/>
          <w:b/>
          <w:sz w:val="20"/>
          <w:szCs w:val="20"/>
        </w:rPr>
        <w:t>Inertia:</w:t>
      </w:r>
      <w:r>
        <w:rPr>
          <w:rFonts w:ascii="Times New Roman" w:eastAsia="Times New Roman" w:hAnsi="Times New Roman" w:cs="Times New Roman"/>
          <w:sz w:val="20"/>
          <w:szCs w:val="20"/>
        </w:rPr>
        <w:t xml:space="preserve"> The </w:t>
      </w:r>
      <w:r>
        <w:rPr>
          <w:rFonts w:ascii="Times New Roman" w:eastAsia="Times New Roman" w:hAnsi="Times New Roman" w:cs="Times New Roman"/>
          <w:b/>
          <w:sz w:val="20"/>
          <w:szCs w:val="20"/>
        </w:rPr>
        <w:t>Inertia</w:t>
      </w:r>
      <w:r>
        <w:rPr>
          <w:rFonts w:ascii="Times New Roman" w:eastAsia="Times New Roman" w:hAnsi="Times New Roman" w:cs="Times New Roman"/>
          <w:sz w:val="20"/>
          <w:szCs w:val="20"/>
        </w:rPr>
        <w:t xml:space="preserve"> value of 57.0456 suggests that the clustering could be optimized further. Lowering inertia would imply that the data points are more tightly grouped within their clusters.</w:t>
      </w:r>
    </w:p>
    <w:p w14:paraId="07DC52EF" w14:textId="77777777" w:rsidR="00002EA8" w:rsidRDefault="00000000">
      <w:pPr>
        <w:numPr>
          <w:ilvl w:val="0"/>
          <w:numId w:val="19"/>
        </w:numPr>
        <w:rPr>
          <w:sz w:val="20"/>
          <w:szCs w:val="20"/>
        </w:rPr>
      </w:pPr>
      <w:r>
        <w:rPr>
          <w:rFonts w:ascii="Times New Roman" w:eastAsia="Times New Roman" w:hAnsi="Times New Roman" w:cs="Times New Roman"/>
          <w:b/>
          <w:sz w:val="20"/>
          <w:szCs w:val="20"/>
        </w:rPr>
        <w:t>Cluster Consistency:</w:t>
      </w:r>
      <w:r>
        <w:rPr>
          <w:rFonts w:ascii="Times New Roman" w:eastAsia="Times New Roman" w:hAnsi="Times New Roman" w:cs="Times New Roman"/>
          <w:sz w:val="20"/>
          <w:szCs w:val="20"/>
        </w:rPr>
        <w:t xml:space="preserve"> The variation in the silhouette scores (standard deviation of 0.1601) indicates that there are clusters with varying degrees of separation. Some clusters are well-defined, while others might require further refinement.</w:t>
      </w:r>
    </w:p>
    <w:p w14:paraId="2A663DF8" w14:textId="77777777" w:rsidR="00002EA8" w:rsidRDefault="00000000">
      <w:pPr>
        <w:numPr>
          <w:ilvl w:val="0"/>
          <w:numId w:val="19"/>
        </w:numPr>
        <w:spacing w:after="240"/>
        <w:rPr>
          <w:sz w:val="20"/>
          <w:szCs w:val="20"/>
        </w:rPr>
      </w:pPr>
      <w:r>
        <w:rPr>
          <w:rFonts w:ascii="Times New Roman" w:eastAsia="Times New Roman" w:hAnsi="Times New Roman" w:cs="Times New Roman"/>
          <w:b/>
          <w:sz w:val="20"/>
          <w:szCs w:val="20"/>
        </w:rPr>
        <w:t>Drawbacks</w:t>
      </w:r>
      <w:r>
        <w:rPr>
          <w:rFonts w:ascii="Times New Roman" w:eastAsia="Times New Roman" w:hAnsi="Times New Roman" w:cs="Times New Roman"/>
          <w:sz w:val="20"/>
          <w:szCs w:val="20"/>
        </w:rPr>
        <w:t>: This technique suffers most in the mapping from clusters back to flight profiles. Categorizing a flight profile on simple conditional logic is challenging and could benefit greatly from a prototype matching step after the clustering step.</w:t>
      </w:r>
    </w:p>
    <w:p w14:paraId="2F640DD7"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26" w:name="_vx1227" w:colFirst="0" w:colLast="0"/>
      <w:bookmarkEnd w:id="26"/>
      <w:r>
        <w:rPr>
          <w:rFonts w:ascii="Times New Roman" w:eastAsia="Times New Roman" w:hAnsi="Times New Roman" w:cs="Times New Roman"/>
          <w:b/>
          <w:color w:val="000000"/>
          <w:sz w:val="20"/>
          <w:szCs w:val="20"/>
        </w:rPr>
        <w:t>Next Steps</w:t>
      </w:r>
    </w:p>
    <w:p w14:paraId="2C73B42B" w14:textId="77777777" w:rsidR="00002EA8" w:rsidRDefault="00000000">
      <w:pPr>
        <w:numPr>
          <w:ilvl w:val="0"/>
          <w:numId w:val="8"/>
        </w:numPr>
        <w:spacing w:before="240"/>
        <w:rPr>
          <w:sz w:val="20"/>
          <w:szCs w:val="20"/>
        </w:rPr>
      </w:pPr>
      <w:r>
        <w:rPr>
          <w:rFonts w:ascii="Times New Roman" w:eastAsia="Times New Roman" w:hAnsi="Times New Roman" w:cs="Times New Roman"/>
          <w:b/>
          <w:sz w:val="20"/>
          <w:szCs w:val="20"/>
        </w:rPr>
        <w:t>Optimization:</w:t>
      </w:r>
      <w:r>
        <w:rPr>
          <w:rFonts w:ascii="Times New Roman" w:eastAsia="Times New Roman" w:hAnsi="Times New Roman" w:cs="Times New Roman"/>
          <w:sz w:val="20"/>
          <w:szCs w:val="20"/>
        </w:rPr>
        <w:t xml:space="preserve"> Tuning the number of clusters (K) or experimenting with different initialization methods for the K-means algorithm may improve the clustering results, particularly in terms of reducing inertia and increasing the silhouette score.</w:t>
      </w:r>
    </w:p>
    <w:p w14:paraId="6DD39EE6" w14:textId="77777777" w:rsidR="00002EA8" w:rsidRDefault="00000000">
      <w:pPr>
        <w:numPr>
          <w:ilvl w:val="0"/>
          <w:numId w:val="8"/>
        </w:numPr>
        <w:rPr>
          <w:sz w:val="20"/>
          <w:szCs w:val="20"/>
        </w:rPr>
      </w:pPr>
      <w:r>
        <w:rPr>
          <w:rFonts w:ascii="Times New Roman" w:eastAsia="Times New Roman" w:hAnsi="Times New Roman" w:cs="Times New Roman"/>
          <w:b/>
          <w:sz w:val="20"/>
          <w:szCs w:val="20"/>
        </w:rPr>
        <w:t>Evaluation with Other Methods:</w:t>
      </w:r>
      <w:r>
        <w:rPr>
          <w:rFonts w:ascii="Times New Roman" w:eastAsia="Times New Roman" w:hAnsi="Times New Roman" w:cs="Times New Roman"/>
          <w:sz w:val="20"/>
          <w:szCs w:val="20"/>
        </w:rPr>
        <w:t xml:space="preserve"> It may be helpful to compare the results of K-means with other clustering methods, such as DBSCAN or hierarchical clustering, to see if the clustering quality can be improved.</w:t>
      </w:r>
    </w:p>
    <w:p w14:paraId="6A83D01E" w14:textId="77777777" w:rsidR="00002EA8" w:rsidRDefault="00000000">
      <w:pPr>
        <w:numPr>
          <w:ilvl w:val="0"/>
          <w:numId w:val="8"/>
        </w:numPr>
        <w:spacing w:after="240"/>
        <w:rPr>
          <w:sz w:val="20"/>
          <w:szCs w:val="20"/>
        </w:rPr>
      </w:pPr>
      <w:r>
        <w:rPr>
          <w:rFonts w:ascii="Times New Roman" w:eastAsia="Times New Roman" w:hAnsi="Times New Roman" w:cs="Times New Roman"/>
          <w:b/>
          <w:sz w:val="20"/>
          <w:szCs w:val="20"/>
        </w:rPr>
        <w:t>Further Refinement:</w:t>
      </w:r>
      <w:r>
        <w:rPr>
          <w:rFonts w:ascii="Times New Roman" w:eastAsia="Times New Roman" w:hAnsi="Times New Roman" w:cs="Times New Roman"/>
          <w:sz w:val="20"/>
          <w:szCs w:val="20"/>
        </w:rPr>
        <w:t xml:space="preserve"> Exploring feature engineering (e.g., adding additional attributes like time of day, weather conditions, etc.) could lead to better-defined clusters and higher confidence scores.</w:t>
      </w:r>
    </w:p>
    <w:p w14:paraId="5DD404C2"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Overall Conclusions on Unsupervised Learning: </w:t>
      </w:r>
      <w:r>
        <w:rPr>
          <w:rFonts w:ascii="Times New Roman" w:eastAsia="Times New Roman" w:hAnsi="Times New Roman" w:cs="Times New Roman"/>
          <w:sz w:val="20"/>
          <w:szCs w:val="20"/>
        </w:rPr>
        <w:t xml:space="preserve">The classification of flight data using unsupervised learning posed several challenges, primarily due to the lack of subject matter expertise and the absence of ground truth labels. Both approaches—Dynamic Time Warping (DTW)-based classification and K-means clustering—relied entirely on random data from the </w:t>
      </w:r>
      <w:proofErr w:type="spellStart"/>
      <w:r>
        <w:rPr>
          <w:rFonts w:ascii="Times New Roman" w:eastAsia="Times New Roman" w:hAnsi="Times New Roman" w:cs="Times New Roman"/>
          <w:sz w:val="20"/>
          <w:szCs w:val="20"/>
        </w:rPr>
        <w:t>OpenSky</w:t>
      </w:r>
      <w:proofErr w:type="spellEnd"/>
      <w:r>
        <w:rPr>
          <w:rFonts w:ascii="Times New Roman" w:eastAsia="Times New Roman" w:hAnsi="Times New Roman" w:cs="Times New Roman"/>
          <w:sz w:val="20"/>
          <w:szCs w:val="20"/>
        </w:rPr>
        <w:t xml:space="preserve"> network, limiting the ability to assess accuracy beyond statistical metrics such as F1 score and confusion matrices. While each method demonstrated unique strengths, their effectiveness was constrained by the inherent limitations of unsupervised learning. Incorporating a supervised step, such as a convolutional neural network (CNN), could have improved classification by providing more refined grouping and validation of flight profiles.</w:t>
      </w:r>
    </w:p>
    <w:p w14:paraId="29C77BF7" w14:textId="77777777" w:rsidR="00002EA8" w:rsidRDefault="00000000">
      <w:pPr>
        <w:spacing w:before="240" w:after="240"/>
        <w:rPr>
          <w:rFonts w:ascii="Times New Roman" w:eastAsia="Times New Roman" w:hAnsi="Times New Roman" w:cs="Times New Roman"/>
          <w:b/>
          <w:color w:val="000000"/>
          <w:sz w:val="20"/>
          <w:szCs w:val="20"/>
        </w:rPr>
      </w:pPr>
      <w:r>
        <w:rPr>
          <w:rFonts w:ascii="Times New Roman" w:eastAsia="Times New Roman" w:hAnsi="Times New Roman" w:cs="Times New Roman"/>
          <w:sz w:val="20"/>
          <w:szCs w:val="20"/>
        </w:rPr>
        <w:t xml:space="preserve">Between the two methods, DTW-based classification showed greater promise in terms of cluster separation, achieving a high silhouette score (0.826) by effectively aligning flight paths despite variations in speed and sampling intervals. However, its reliance on predefined prototypes introduced variability in confidence scores, highlighting the need for carefully curated prototypes—potentially developed with input from a subject matter expert. On the </w:t>
      </w:r>
      <w:r>
        <w:rPr>
          <w:rFonts w:ascii="Times New Roman" w:eastAsia="Times New Roman" w:hAnsi="Times New Roman" w:cs="Times New Roman"/>
          <w:sz w:val="20"/>
          <w:szCs w:val="20"/>
        </w:rPr>
        <w:lastRenderedPageBreak/>
        <w:t>other hand, K-means clustering produced consistently high confidence scores (0.9872) but suffered from a lower silhouette score (0.2935), indicating overlapping clusters and potential misclassifications due to its inability to account for time-dependent variations. Visual inspection suggests that K-means performed better overall, but DTW could surpass it with an expanded set of well-chosen prototypes. Ultimately, while DTW demonstrated a stronger ability to capture nuanced flight path differences, refining both approaches—through improved prototype selection for DTW and possibly hybridizing with supervised learning—could lead to a more robust classification framework.</w:t>
      </w:r>
    </w:p>
    <w:p w14:paraId="64EB8560" w14:textId="77777777" w:rsidR="00002EA8" w:rsidRDefault="00000000">
      <w:pPr>
        <w:spacing w:before="280" w:line="301"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Ethical Issues in Unsupervised Learning</w:t>
      </w:r>
    </w:p>
    <w:p w14:paraId="3A689B20" w14:textId="77777777" w:rsidR="00002EA8" w:rsidRDefault="00000000">
      <w:pPr>
        <w:spacing w:before="280" w:line="301" w:lineRule="auto"/>
        <w:rPr>
          <w:rFonts w:ascii="Times New Roman" w:eastAsia="Times New Roman" w:hAnsi="Times New Roman" w:cs="Times New Roman"/>
          <w:b/>
          <w:sz w:val="20"/>
          <w:szCs w:val="20"/>
        </w:rPr>
      </w:pPr>
      <w:r>
        <w:rPr>
          <w:rFonts w:ascii="Times New Roman" w:eastAsia="Times New Roman" w:hAnsi="Times New Roman" w:cs="Times New Roman"/>
          <w:color w:val="000000"/>
          <w:sz w:val="20"/>
          <w:szCs w:val="20"/>
        </w:rPr>
        <w:t>For flight path clustering, potential issues include misclassification of flight types leading to incorrect assumptions about aircraft operations. This risk can be reduced by communicating confidence scores with classifications. Clustering might also inadvertently reveal sensitive information about airport operations or airline routing strategies, requiring data aggregation protocols. Lastly, unsupervised approaches may create categories that reinforce existing assumptions rather than revealing novel patterns, which requires validation with domain experts.</w:t>
      </w:r>
    </w:p>
    <w:p w14:paraId="5A140000" w14:textId="77777777" w:rsidR="00002EA8" w:rsidRDefault="00002EA8">
      <w:pPr>
        <w:spacing w:before="280" w:line="301" w:lineRule="auto"/>
        <w:rPr>
          <w:rFonts w:ascii="Times New Roman" w:eastAsia="Times New Roman" w:hAnsi="Times New Roman" w:cs="Times New Roman"/>
          <w:b/>
          <w:sz w:val="20"/>
          <w:szCs w:val="20"/>
        </w:rPr>
      </w:pPr>
    </w:p>
    <w:p w14:paraId="4C50F6FC" w14:textId="77777777" w:rsidR="00002EA8" w:rsidRDefault="00002EA8">
      <w:pPr>
        <w:spacing w:before="280" w:line="301" w:lineRule="auto"/>
        <w:rPr>
          <w:rFonts w:ascii="Times New Roman" w:eastAsia="Times New Roman" w:hAnsi="Times New Roman" w:cs="Times New Roman"/>
          <w:b/>
          <w:sz w:val="20"/>
          <w:szCs w:val="20"/>
        </w:rPr>
      </w:pPr>
    </w:p>
    <w:p w14:paraId="59200C78" w14:textId="77777777" w:rsidR="00002EA8" w:rsidRDefault="00002EA8">
      <w:pPr>
        <w:spacing w:before="280" w:line="301" w:lineRule="auto"/>
        <w:rPr>
          <w:rFonts w:ascii="Times New Roman" w:eastAsia="Times New Roman" w:hAnsi="Times New Roman" w:cs="Times New Roman"/>
          <w:b/>
          <w:sz w:val="20"/>
          <w:szCs w:val="20"/>
        </w:rPr>
      </w:pPr>
    </w:p>
    <w:p w14:paraId="3D8B3927" w14:textId="77777777" w:rsidR="00002EA8" w:rsidRDefault="00002EA8">
      <w:pPr>
        <w:spacing w:before="280" w:line="301" w:lineRule="auto"/>
        <w:rPr>
          <w:rFonts w:ascii="Times New Roman" w:eastAsia="Times New Roman" w:hAnsi="Times New Roman" w:cs="Times New Roman"/>
          <w:b/>
          <w:sz w:val="20"/>
          <w:szCs w:val="20"/>
        </w:rPr>
      </w:pPr>
    </w:p>
    <w:p w14:paraId="211C53AD" w14:textId="77777777" w:rsidR="00002EA8" w:rsidRDefault="00002EA8">
      <w:pPr>
        <w:spacing w:before="280" w:line="301" w:lineRule="auto"/>
        <w:rPr>
          <w:rFonts w:ascii="Times New Roman" w:eastAsia="Times New Roman" w:hAnsi="Times New Roman" w:cs="Times New Roman"/>
          <w:b/>
          <w:sz w:val="20"/>
          <w:szCs w:val="20"/>
        </w:rPr>
      </w:pPr>
    </w:p>
    <w:p w14:paraId="56C2EAC3" w14:textId="77777777" w:rsidR="00002EA8" w:rsidRDefault="00000000">
      <w:pPr>
        <w:spacing w:before="280" w:line="301" w:lineRule="auto"/>
        <w:rPr>
          <w:rFonts w:ascii="Times New Roman" w:eastAsia="Times New Roman" w:hAnsi="Times New Roman" w:cs="Times New Roman"/>
          <w:sz w:val="20"/>
          <w:szCs w:val="20"/>
        </w:rPr>
      </w:pPr>
      <w:r>
        <w:rPr>
          <w:rFonts w:ascii="Times New Roman" w:eastAsia="Times New Roman" w:hAnsi="Times New Roman" w:cs="Times New Roman"/>
          <w:b/>
          <w:color w:val="000000"/>
          <w:sz w:val="20"/>
          <w:szCs w:val="20"/>
        </w:rPr>
        <w:t>Statement of Work</w:t>
      </w:r>
    </w:p>
    <w:tbl>
      <w:tblPr>
        <w:tblStyle w:val="a9"/>
        <w:tblW w:w="9360" w:type="dxa"/>
        <w:tblBorders>
          <w:top w:val="nil"/>
          <w:left w:val="nil"/>
          <w:bottom w:val="nil"/>
          <w:right w:val="nil"/>
          <w:insideH w:val="nil"/>
          <w:insideV w:val="nil"/>
        </w:tblBorders>
        <w:tblLayout w:type="fixed"/>
        <w:tblLook w:val="0600" w:firstRow="0" w:lastRow="0" w:firstColumn="0" w:lastColumn="0" w:noHBand="1" w:noVBand="1"/>
      </w:tblPr>
      <w:tblGrid>
        <w:gridCol w:w="2939"/>
        <w:gridCol w:w="3116"/>
        <w:gridCol w:w="3305"/>
      </w:tblGrid>
      <w:tr w:rsidR="00002EA8" w14:paraId="6E995BFE" w14:textId="77777777">
        <w:trPr>
          <w:trHeight w:val="515"/>
        </w:trPr>
        <w:tc>
          <w:tcPr>
            <w:tcW w:w="2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52FA8" w14:textId="77777777" w:rsidR="00002EA8" w:rsidRDefault="00000000">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Matthew</w:t>
            </w:r>
          </w:p>
        </w:tc>
        <w:tc>
          <w:tcPr>
            <w:tcW w:w="3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1FA53" w14:textId="77777777" w:rsidR="00002EA8" w:rsidRDefault="00000000">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Enid</w:t>
            </w:r>
          </w:p>
        </w:tc>
        <w:tc>
          <w:tcPr>
            <w:tcW w:w="3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D2820" w14:textId="77777777" w:rsidR="00002EA8" w:rsidRDefault="00000000">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Julien</w:t>
            </w:r>
          </w:p>
        </w:tc>
      </w:tr>
      <w:tr w:rsidR="00002EA8" w14:paraId="217E27E4" w14:textId="77777777">
        <w:trPr>
          <w:trHeight w:val="2180"/>
        </w:trPr>
        <w:tc>
          <w:tcPr>
            <w:tcW w:w="2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B0F98" w14:textId="77777777" w:rsidR="00002EA8" w:rsidRDefault="00000000">
            <w:pPr>
              <w:spacing w:before="240"/>
              <w:rPr>
                <w:rFonts w:ascii="Times New Roman" w:eastAsia="Times New Roman" w:hAnsi="Times New Roman" w:cs="Times New Roman"/>
                <w:sz w:val="20"/>
                <w:szCs w:val="20"/>
              </w:rPr>
            </w:pPr>
            <w:r>
              <w:rPr>
                <w:rFonts w:ascii="Times New Roman" w:eastAsia="Times New Roman" w:hAnsi="Times New Roman" w:cs="Times New Roman"/>
                <w:sz w:val="20"/>
                <w:szCs w:val="20"/>
              </w:rPr>
              <w:t>Data Acquisition, Feature Definitions, Report Generation, Traffic python library utilization, Project Management</w:t>
            </w:r>
          </w:p>
        </w:tc>
        <w:tc>
          <w:tcPr>
            <w:tcW w:w="3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1F87D" w14:textId="77777777" w:rsidR="00002EA8" w:rsidRDefault="00000000">
            <w:pPr>
              <w:spacing w:before="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flight trajectory classification using unsupervised learning, specifically DTW-based classification and K-means clustering, on </w:t>
            </w:r>
            <w:proofErr w:type="spellStart"/>
            <w:r>
              <w:rPr>
                <w:rFonts w:ascii="Times New Roman" w:eastAsia="Times New Roman" w:hAnsi="Times New Roman" w:cs="Times New Roman"/>
                <w:sz w:val="20"/>
                <w:szCs w:val="20"/>
              </w:rPr>
              <w:t>OpenSky</w:t>
            </w:r>
            <w:proofErr w:type="spellEnd"/>
            <w:r>
              <w:rPr>
                <w:rFonts w:ascii="Times New Roman" w:eastAsia="Times New Roman" w:hAnsi="Times New Roman" w:cs="Times New Roman"/>
                <w:sz w:val="20"/>
                <w:szCs w:val="20"/>
              </w:rPr>
              <w:t xml:space="preserve"> Network data. Preprocessing flight paths, applying both methods, and evaluating their performance using silhouette and confidence scores.  </w:t>
            </w:r>
          </w:p>
        </w:tc>
        <w:tc>
          <w:tcPr>
            <w:tcW w:w="3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684B7" w14:textId="77777777" w:rsidR="00002EA8" w:rsidRDefault="00000000">
            <w:pPr>
              <w:spacing w:before="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Data Acquisition and Data Pipeline, creating representative flight samples. Supervised Learning - LSTM, Transformer, </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 Evaluation, Sensitivity Analysis, Feature Analysis, Flight Forecasting Visualizations</w:t>
            </w:r>
          </w:p>
        </w:tc>
      </w:tr>
      <w:tr w:rsidR="00002EA8" w14:paraId="7BF59872" w14:textId="77777777">
        <w:trPr>
          <w:trHeight w:val="915"/>
        </w:trPr>
        <w:tc>
          <w:tcPr>
            <w:tcW w:w="935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D2446" w14:textId="77777777" w:rsidR="00002EA8" w:rsidRDefault="00000000">
            <w:pPr>
              <w:spacing w:before="240"/>
              <w:rPr>
                <w:rFonts w:ascii="Times New Roman" w:eastAsia="Times New Roman" w:hAnsi="Times New Roman" w:cs="Times New Roman"/>
                <w:sz w:val="20"/>
                <w:szCs w:val="20"/>
              </w:rPr>
            </w:pPr>
            <w:r>
              <w:rPr>
                <w:rFonts w:ascii="Times New Roman" w:eastAsia="Times New Roman" w:hAnsi="Times New Roman" w:cs="Times New Roman"/>
                <w:sz w:val="20"/>
                <w:szCs w:val="20"/>
              </w:rPr>
              <w:t>All members of the team provided input to all portions of the report. The areas listed above were lead areas.</w:t>
            </w:r>
          </w:p>
        </w:tc>
      </w:tr>
    </w:tbl>
    <w:p w14:paraId="17E659C2" w14:textId="77777777" w:rsidR="00002EA8" w:rsidRDefault="00000000">
      <w:pPr>
        <w:pStyle w:val="Heading1"/>
        <w:keepNext w:val="0"/>
        <w:keepLines w:val="0"/>
        <w:spacing w:before="480"/>
        <w:rPr>
          <w:rFonts w:ascii="Times New Roman" w:eastAsia="Times New Roman" w:hAnsi="Times New Roman" w:cs="Times New Roman"/>
          <w:b/>
          <w:sz w:val="20"/>
          <w:szCs w:val="20"/>
        </w:rPr>
      </w:pPr>
      <w:bookmarkStart w:id="27" w:name="_5yrisf86r7zz" w:colFirst="0" w:colLast="0"/>
      <w:bookmarkEnd w:id="27"/>
      <w:r>
        <w:rPr>
          <w:rFonts w:ascii="Times New Roman" w:eastAsia="Times New Roman" w:hAnsi="Times New Roman" w:cs="Times New Roman"/>
          <w:b/>
          <w:sz w:val="20"/>
          <w:szCs w:val="20"/>
        </w:rPr>
        <w:t>Appendix</w:t>
      </w:r>
    </w:p>
    <w:p w14:paraId="7B0E2331" w14:textId="77777777" w:rsidR="00002EA8" w:rsidRDefault="00000000">
      <w:pPr>
        <w:pStyle w:val="Heading2"/>
        <w:keepNext w:val="0"/>
        <w:keepLines w:val="0"/>
        <w:spacing w:after="80"/>
        <w:rPr>
          <w:rFonts w:ascii="Times New Roman" w:eastAsia="Times New Roman" w:hAnsi="Times New Roman" w:cs="Times New Roman"/>
          <w:b/>
          <w:sz w:val="20"/>
          <w:szCs w:val="20"/>
        </w:rPr>
      </w:pPr>
      <w:bookmarkStart w:id="28" w:name="_ypmgyjh4qek5" w:colFirst="0" w:colLast="0"/>
      <w:bookmarkEnd w:id="28"/>
      <w:r>
        <w:rPr>
          <w:rFonts w:ascii="Times New Roman" w:eastAsia="Times New Roman" w:hAnsi="Times New Roman" w:cs="Times New Roman"/>
          <w:b/>
          <w:sz w:val="20"/>
          <w:szCs w:val="20"/>
        </w:rPr>
        <w:lastRenderedPageBreak/>
        <w:t>A. Bibliography</w:t>
      </w:r>
    </w:p>
    <w:p w14:paraId="68690616"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Vos, R. W., Sun, J., &amp; Hoekstra, J. M. (2024). A Transformer-based Trajectory Prediction Model to Support Air Traffic Demand Forecasting. In E. Neiderman, M. Bourgois, D. Lovell, &amp; H. Fricke (Eds.), Proceedings International Conference on Research in Air Transportation Article ICRAT 2024-87</w:t>
      </w:r>
    </w:p>
    <w:p w14:paraId="201B5A6D"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Xingchen Dong, Yong Tian, Kexin Niu, </w:t>
      </w:r>
      <w:proofErr w:type="spellStart"/>
      <w:r>
        <w:rPr>
          <w:rFonts w:ascii="Times New Roman" w:eastAsia="Times New Roman" w:hAnsi="Times New Roman" w:cs="Times New Roman"/>
          <w:sz w:val="20"/>
          <w:szCs w:val="20"/>
        </w:rPr>
        <w:t>Mengyuan</w:t>
      </w:r>
      <w:proofErr w:type="spellEnd"/>
      <w:r>
        <w:rPr>
          <w:rFonts w:ascii="Times New Roman" w:eastAsia="Times New Roman" w:hAnsi="Times New Roman" w:cs="Times New Roman"/>
          <w:sz w:val="20"/>
          <w:szCs w:val="20"/>
        </w:rPr>
        <w:t xml:space="preserve"> Sun, </w:t>
      </w:r>
      <w:proofErr w:type="spellStart"/>
      <w:r>
        <w:rPr>
          <w:rFonts w:ascii="Times New Roman" w:eastAsia="Times New Roman" w:hAnsi="Times New Roman" w:cs="Times New Roman"/>
          <w:sz w:val="20"/>
          <w:szCs w:val="20"/>
        </w:rPr>
        <w:t>Jiangchen</w:t>
      </w:r>
      <w:proofErr w:type="spellEnd"/>
      <w:r>
        <w:rPr>
          <w:rFonts w:ascii="Times New Roman" w:eastAsia="Times New Roman" w:hAnsi="Times New Roman" w:cs="Times New Roman"/>
          <w:sz w:val="20"/>
          <w:szCs w:val="20"/>
        </w:rPr>
        <w:t xml:space="preserve"> Li, "Research on flight trajectory prediction method based on transformer," Proc. SPIE 13018, International Conference on Smart Transportation and City Engineering (STCE 2023), 1301854 (14 February 2024); https://doi.org/10.1117/12.3024772</w:t>
      </w:r>
    </w:p>
    <w:p w14:paraId="5468D8AB" w14:textId="77777777" w:rsidR="00002EA8" w:rsidRDefault="00000000">
      <w:pPr>
        <w:pStyle w:val="Heading2"/>
        <w:rPr>
          <w:rFonts w:ascii="Times New Roman" w:eastAsia="Times New Roman" w:hAnsi="Times New Roman" w:cs="Times New Roman"/>
          <w:sz w:val="20"/>
          <w:szCs w:val="20"/>
        </w:rPr>
      </w:pPr>
      <w:bookmarkStart w:id="29" w:name="_htxd2oq6lqqq" w:colFirst="0" w:colLast="0"/>
      <w:bookmarkEnd w:id="29"/>
      <w:r>
        <w:rPr>
          <w:rFonts w:ascii="Times New Roman" w:eastAsia="Times New Roman" w:hAnsi="Times New Roman" w:cs="Times New Roman"/>
          <w:sz w:val="20"/>
          <w:szCs w:val="20"/>
        </w:rPr>
        <w:t>Song, Y., Yu, K., &amp; Young, S. (2020). Categorizing Flight Paths using Data Visualization and Clustering Methodologies.</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 xml:space="preserve">RAT 2020. The Ohio State University. </w:t>
      </w:r>
      <w:hyperlink r:id="rId15">
        <w:r>
          <w:rPr>
            <w:rFonts w:ascii="Times New Roman" w:eastAsia="Times New Roman" w:hAnsi="Times New Roman" w:cs="Times New Roman"/>
            <w:color w:val="1155CC"/>
            <w:sz w:val="20"/>
            <w:szCs w:val="20"/>
            <w:u w:val="single"/>
          </w:rPr>
          <w:t>https://arxiv.org/pdf/2310.00773</w:t>
        </w:r>
      </w:hyperlink>
    </w:p>
    <w:p w14:paraId="554D067D" w14:textId="77777777" w:rsidR="00002EA8" w:rsidRDefault="00000000">
      <w:pPr>
        <w:pStyle w:val="Heading2"/>
        <w:keepNext w:val="0"/>
        <w:keepLines w:val="0"/>
        <w:spacing w:after="80"/>
        <w:rPr>
          <w:rFonts w:ascii="Times New Roman" w:eastAsia="Times New Roman" w:hAnsi="Times New Roman" w:cs="Times New Roman"/>
          <w:b/>
          <w:sz w:val="20"/>
          <w:szCs w:val="20"/>
        </w:rPr>
      </w:pPr>
      <w:bookmarkStart w:id="30" w:name="_euth0bdh13vp" w:colFirst="0" w:colLast="0"/>
      <w:bookmarkEnd w:id="30"/>
      <w:r>
        <w:rPr>
          <w:rFonts w:ascii="Times New Roman" w:eastAsia="Times New Roman" w:hAnsi="Times New Roman" w:cs="Times New Roman"/>
          <w:b/>
          <w:sz w:val="20"/>
          <w:szCs w:val="20"/>
        </w:rPr>
        <w:t>B. Data Schema</w:t>
      </w:r>
    </w:p>
    <w:p w14:paraId="06FED89C"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31" w:name="_w0jp7hndiny3" w:colFirst="0" w:colLast="0"/>
      <w:bookmarkEnd w:id="31"/>
      <w:r>
        <w:rPr>
          <w:rFonts w:ascii="Times New Roman" w:eastAsia="Times New Roman" w:hAnsi="Times New Roman" w:cs="Times New Roman"/>
          <w:b/>
          <w:color w:val="000000"/>
          <w:sz w:val="20"/>
          <w:szCs w:val="20"/>
        </w:rPr>
        <w:t xml:space="preserve">B.1 </w:t>
      </w:r>
      <w:proofErr w:type="spellStart"/>
      <w:r>
        <w:rPr>
          <w:rFonts w:ascii="Times New Roman" w:eastAsia="Times New Roman" w:hAnsi="Times New Roman" w:cs="Times New Roman"/>
          <w:b/>
          <w:color w:val="000000"/>
          <w:sz w:val="20"/>
          <w:szCs w:val="20"/>
        </w:rPr>
        <w:t>OpenSky</w:t>
      </w:r>
      <w:proofErr w:type="spellEnd"/>
      <w:r>
        <w:rPr>
          <w:rFonts w:ascii="Times New Roman" w:eastAsia="Times New Roman" w:hAnsi="Times New Roman" w:cs="Times New Roman"/>
          <w:b/>
          <w:color w:val="000000"/>
          <w:sz w:val="20"/>
          <w:szCs w:val="20"/>
        </w:rPr>
        <w:t xml:space="preserve"> Network ADSB Dataset</w:t>
      </w:r>
    </w:p>
    <w:p w14:paraId="79C87B10"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For our supervised learning component, we primarily utilized the state_vectors_data4 table from the </w:t>
      </w:r>
      <w:proofErr w:type="spellStart"/>
      <w:r>
        <w:rPr>
          <w:rFonts w:ascii="Times New Roman" w:eastAsia="Times New Roman" w:hAnsi="Times New Roman" w:cs="Times New Roman"/>
          <w:sz w:val="20"/>
          <w:szCs w:val="20"/>
        </w:rPr>
        <w:t>OpenSky</w:t>
      </w:r>
      <w:proofErr w:type="spellEnd"/>
      <w:r>
        <w:rPr>
          <w:rFonts w:ascii="Times New Roman" w:eastAsia="Times New Roman" w:hAnsi="Times New Roman" w:cs="Times New Roman"/>
          <w:sz w:val="20"/>
          <w:szCs w:val="20"/>
        </w:rPr>
        <w:t xml:space="preserve"> Network ADSB dataset. The Automatic Dependent Surveillance-Broadcast (ADSB) is a surveillance technology in which aircraft broadcast their state information during flight, including position, altitude, speed, and identification data.</w:t>
      </w:r>
    </w:p>
    <w:p w14:paraId="1B25FCF7" w14:textId="77777777" w:rsidR="00002EA8" w:rsidRDefault="00000000">
      <w:pPr>
        <w:pStyle w:val="Heading4"/>
        <w:keepNext w:val="0"/>
        <w:keepLines w:val="0"/>
        <w:spacing w:before="240" w:after="40"/>
        <w:rPr>
          <w:rFonts w:ascii="Times New Roman" w:eastAsia="Times New Roman" w:hAnsi="Times New Roman" w:cs="Times New Roman"/>
          <w:b/>
          <w:color w:val="000000"/>
          <w:sz w:val="20"/>
          <w:szCs w:val="20"/>
        </w:rPr>
      </w:pPr>
      <w:bookmarkStart w:id="32" w:name="_cbkhwnb858vo" w:colFirst="0" w:colLast="0"/>
      <w:bookmarkEnd w:id="32"/>
      <w:proofErr w:type="spellStart"/>
      <w:r>
        <w:rPr>
          <w:rFonts w:ascii="Times New Roman" w:eastAsia="Times New Roman" w:hAnsi="Times New Roman" w:cs="Times New Roman"/>
          <w:b/>
          <w:color w:val="000000"/>
          <w:sz w:val="20"/>
          <w:szCs w:val="20"/>
        </w:rPr>
        <w:t>OpenSky</w:t>
      </w:r>
      <w:proofErr w:type="spellEnd"/>
      <w:r>
        <w:rPr>
          <w:rFonts w:ascii="Times New Roman" w:eastAsia="Times New Roman" w:hAnsi="Times New Roman" w:cs="Times New Roman"/>
          <w:b/>
          <w:color w:val="000000"/>
          <w:sz w:val="20"/>
          <w:szCs w:val="20"/>
        </w:rPr>
        <w:t xml:space="preserve"> state_vectors_data4 Table Structure</w:t>
      </w:r>
    </w:p>
    <w:tbl>
      <w:tblPr>
        <w:tblStyle w:val="aa"/>
        <w:tblW w:w="8760" w:type="dxa"/>
        <w:tblBorders>
          <w:top w:val="nil"/>
          <w:left w:val="nil"/>
          <w:bottom w:val="nil"/>
          <w:right w:val="nil"/>
          <w:insideH w:val="nil"/>
          <w:insideV w:val="nil"/>
        </w:tblBorders>
        <w:tblLayout w:type="fixed"/>
        <w:tblLook w:val="0600" w:firstRow="0" w:lastRow="0" w:firstColumn="0" w:lastColumn="0" w:noHBand="1" w:noVBand="1"/>
      </w:tblPr>
      <w:tblGrid>
        <w:gridCol w:w="1535"/>
        <w:gridCol w:w="1550"/>
        <w:gridCol w:w="5675"/>
      </w:tblGrid>
      <w:tr w:rsidR="00002EA8" w14:paraId="4FB20584" w14:textId="77777777">
        <w:trPr>
          <w:trHeight w:val="515"/>
        </w:trPr>
        <w:tc>
          <w:tcPr>
            <w:tcW w:w="1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655A4" w14:textId="77777777" w:rsidR="00002EA8" w:rsidRDefault="00000000">
            <w:pPr>
              <w:spacing w:before="240" w:after="240"/>
              <w:ind w:left="720" w:hanging="36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Column</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03A1D" w14:textId="77777777" w:rsidR="00002EA8" w:rsidRDefault="00000000">
            <w:pPr>
              <w:spacing w:before="240" w:after="240"/>
              <w:ind w:left="720" w:hanging="36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Type</w:t>
            </w:r>
          </w:p>
        </w:tc>
        <w:tc>
          <w:tcPr>
            <w:tcW w:w="5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23396" w14:textId="77777777" w:rsidR="00002EA8" w:rsidRDefault="00000000">
            <w:pPr>
              <w:spacing w:before="240" w:after="240"/>
              <w:ind w:left="720" w:hanging="36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Description</w:t>
            </w:r>
          </w:p>
        </w:tc>
      </w:tr>
      <w:tr w:rsidR="00002EA8" w14:paraId="60A136D6" w14:textId="77777777">
        <w:trPr>
          <w:trHeight w:val="515"/>
        </w:trPr>
        <w:tc>
          <w:tcPr>
            <w:tcW w:w="1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A74BD"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time</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D640F"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5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44E6B"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Unix timestamp when the state vector was recorded</w:t>
            </w:r>
          </w:p>
        </w:tc>
      </w:tr>
      <w:tr w:rsidR="00002EA8" w14:paraId="3DCFCD0F" w14:textId="77777777">
        <w:trPr>
          <w:trHeight w:val="515"/>
        </w:trPr>
        <w:tc>
          <w:tcPr>
            <w:tcW w:w="1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19306"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icao24</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21A81"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5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FB216"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Unique ICAO 24-bit address of the aircraft</w:t>
            </w:r>
          </w:p>
        </w:tc>
      </w:tr>
      <w:tr w:rsidR="00002EA8" w14:paraId="1B7C8DF1" w14:textId="77777777">
        <w:trPr>
          <w:trHeight w:val="515"/>
        </w:trPr>
        <w:tc>
          <w:tcPr>
            <w:tcW w:w="1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A94D5" w14:textId="77777777" w:rsidR="00002EA8" w:rsidRDefault="00000000">
            <w:pPr>
              <w:spacing w:before="240" w:after="240"/>
              <w:ind w:left="720" w:hanging="36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lat</w:t>
            </w:r>
            <w:proofErr w:type="spellEnd"/>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CAE29"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double</w:t>
            </w:r>
          </w:p>
        </w:tc>
        <w:tc>
          <w:tcPr>
            <w:tcW w:w="5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21B42"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Latitude of the aircraft in decimal degrees</w:t>
            </w:r>
          </w:p>
        </w:tc>
      </w:tr>
      <w:tr w:rsidR="00002EA8" w14:paraId="2BB7FAF0" w14:textId="77777777">
        <w:trPr>
          <w:trHeight w:val="515"/>
        </w:trPr>
        <w:tc>
          <w:tcPr>
            <w:tcW w:w="1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E1DA9" w14:textId="77777777" w:rsidR="00002EA8" w:rsidRDefault="00000000">
            <w:pPr>
              <w:spacing w:before="240" w:after="240"/>
              <w:ind w:left="720" w:hanging="36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lon</w:t>
            </w:r>
            <w:proofErr w:type="spellEnd"/>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49E54"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double</w:t>
            </w:r>
          </w:p>
        </w:tc>
        <w:tc>
          <w:tcPr>
            <w:tcW w:w="5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AF6B9"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Longitude of the aircraft in decimal degrees</w:t>
            </w:r>
          </w:p>
        </w:tc>
      </w:tr>
      <w:tr w:rsidR="00002EA8" w14:paraId="05EAFA35" w14:textId="77777777">
        <w:trPr>
          <w:trHeight w:val="515"/>
        </w:trPr>
        <w:tc>
          <w:tcPr>
            <w:tcW w:w="1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299F6"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velocity</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944DC"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double</w:t>
            </w:r>
          </w:p>
        </w:tc>
        <w:tc>
          <w:tcPr>
            <w:tcW w:w="5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3AB99"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Ground speed of the aircraft in meters per second</w:t>
            </w:r>
          </w:p>
        </w:tc>
      </w:tr>
      <w:tr w:rsidR="00002EA8" w14:paraId="712DFA48" w14:textId="77777777">
        <w:trPr>
          <w:trHeight w:val="515"/>
        </w:trPr>
        <w:tc>
          <w:tcPr>
            <w:tcW w:w="1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D6CC4"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heading</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266CF"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double</w:t>
            </w:r>
          </w:p>
        </w:tc>
        <w:tc>
          <w:tcPr>
            <w:tcW w:w="5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ED13D"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Heading of the aircraft in decimal degrees (0-360)</w:t>
            </w:r>
          </w:p>
        </w:tc>
      </w:tr>
      <w:tr w:rsidR="00002EA8" w14:paraId="2889C8FA" w14:textId="77777777">
        <w:trPr>
          <w:trHeight w:val="515"/>
        </w:trPr>
        <w:tc>
          <w:tcPr>
            <w:tcW w:w="1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7964B" w14:textId="77777777" w:rsidR="00002EA8" w:rsidRDefault="00000000">
            <w:pPr>
              <w:spacing w:before="240" w:after="240"/>
              <w:ind w:left="720" w:hanging="36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vertrate</w:t>
            </w:r>
            <w:proofErr w:type="spellEnd"/>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D7192"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double</w:t>
            </w:r>
          </w:p>
        </w:tc>
        <w:tc>
          <w:tcPr>
            <w:tcW w:w="5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ABBF7"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Vertical rate in meters per second (positive for climbing)</w:t>
            </w:r>
          </w:p>
        </w:tc>
      </w:tr>
      <w:tr w:rsidR="00002EA8" w14:paraId="773AAE2E" w14:textId="77777777">
        <w:trPr>
          <w:trHeight w:val="515"/>
        </w:trPr>
        <w:tc>
          <w:tcPr>
            <w:tcW w:w="1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FD4EB"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callsign</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81AC2"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5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740B9"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Callsign of the aircraft</w:t>
            </w:r>
          </w:p>
        </w:tc>
      </w:tr>
      <w:tr w:rsidR="00002EA8" w14:paraId="6CA685F2" w14:textId="77777777">
        <w:trPr>
          <w:trHeight w:val="515"/>
        </w:trPr>
        <w:tc>
          <w:tcPr>
            <w:tcW w:w="1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904A9" w14:textId="77777777" w:rsidR="00002EA8" w:rsidRDefault="00000000">
            <w:pPr>
              <w:spacing w:before="240" w:after="240"/>
              <w:ind w:left="720" w:hanging="36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onground</w:t>
            </w:r>
            <w:proofErr w:type="spellEnd"/>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49B17" w14:textId="77777777" w:rsidR="00002EA8" w:rsidRDefault="00000000">
            <w:pPr>
              <w:spacing w:before="240" w:after="240"/>
              <w:ind w:left="720" w:hanging="36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boolean</w:t>
            </w:r>
            <w:proofErr w:type="spellEnd"/>
          </w:p>
        </w:tc>
        <w:tc>
          <w:tcPr>
            <w:tcW w:w="5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E9713"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Flag indicating if the aircraft is on the ground</w:t>
            </w:r>
          </w:p>
        </w:tc>
      </w:tr>
      <w:tr w:rsidR="00002EA8" w14:paraId="0CBDFA71" w14:textId="77777777">
        <w:trPr>
          <w:trHeight w:val="515"/>
        </w:trPr>
        <w:tc>
          <w:tcPr>
            <w:tcW w:w="1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D9125"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alert</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6186D" w14:textId="77777777" w:rsidR="00002EA8" w:rsidRDefault="00000000">
            <w:pPr>
              <w:spacing w:before="240" w:after="240"/>
              <w:ind w:left="720" w:hanging="36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boolean</w:t>
            </w:r>
            <w:proofErr w:type="spellEnd"/>
          </w:p>
        </w:tc>
        <w:tc>
          <w:tcPr>
            <w:tcW w:w="5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3DB38"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Flag indicating if the aircraft has alert status</w:t>
            </w:r>
          </w:p>
        </w:tc>
      </w:tr>
      <w:tr w:rsidR="00002EA8" w14:paraId="30FF2E25" w14:textId="77777777">
        <w:trPr>
          <w:trHeight w:val="515"/>
        </w:trPr>
        <w:tc>
          <w:tcPr>
            <w:tcW w:w="1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D87B5" w14:textId="77777777" w:rsidR="00002EA8" w:rsidRDefault="00000000">
            <w:pPr>
              <w:spacing w:before="240" w:after="240"/>
              <w:ind w:left="720" w:hanging="36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spi</w:t>
            </w:r>
            <w:proofErr w:type="spellEnd"/>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C0F9C" w14:textId="77777777" w:rsidR="00002EA8" w:rsidRDefault="00000000">
            <w:pPr>
              <w:spacing w:before="240" w:after="240"/>
              <w:ind w:left="720" w:hanging="36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boolean</w:t>
            </w:r>
            <w:proofErr w:type="spellEnd"/>
          </w:p>
        </w:tc>
        <w:tc>
          <w:tcPr>
            <w:tcW w:w="5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F99E1"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Special Position Identification flag</w:t>
            </w:r>
          </w:p>
        </w:tc>
      </w:tr>
      <w:tr w:rsidR="00002EA8" w14:paraId="631D51CB" w14:textId="77777777">
        <w:trPr>
          <w:trHeight w:val="515"/>
        </w:trPr>
        <w:tc>
          <w:tcPr>
            <w:tcW w:w="1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A2060"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squawk</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8E208"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5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440F9"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Transponder code (octal)</w:t>
            </w:r>
          </w:p>
        </w:tc>
      </w:tr>
      <w:tr w:rsidR="00002EA8" w14:paraId="79299114" w14:textId="77777777">
        <w:trPr>
          <w:trHeight w:val="515"/>
        </w:trPr>
        <w:tc>
          <w:tcPr>
            <w:tcW w:w="1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7C191" w14:textId="77777777" w:rsidR="00002EA8" w:rsidRDefault="00000000">
            <w:pPr>
              <w:spacing w:before="240" w:after="240"/>
              <w:ind w:left="720" w:hanging="36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baroaltitude</w:t>
            </w:r>
            <w:proofErr w:type="spellEnd"/>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9DC4C"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double</w:t>
            </w:r>
          </w:p>
        </w:tc>
        <w:tc>
          <w:tcPr>
            <w:tcW w:w="5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53CC8"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Barometric altitude in meters</w:t>
            </w:r>
          </w:p>
        </w:tc>
      </w:tr>
      <w:tr w:rsidR="00002EA8" w14:paraId="0D43A03A" w14:textId="77777777">
        <w:trPr>
          <w:trHeight w:val="515"/>
        </w:trPr>
        <w:tc>
          <w:tcPr>
            <w:tcW w:w="1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FB6F5" w14:textId="77777777" w:rsidR="00002EA8" w:rsidRDefault="00000000">
            <w:pPr>
              <w:spacing w:before="240" w:after="240"/>
              <w:ind w:left="720" w:hanging="36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geoaltitude</w:t>
            </w:r>
            <w:proofErr w:type="spellEnd"/>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AB73C"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double</w:t>
            </w:r>
          </w:p>
        </w:tc>
        <w:tc>
          <w:tcPr>
            <w:tcW w:w="5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457A9"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Geometric altitude in meters</w:t>
            </w:r>
          </w:p>
        </w:tc>
      </w:tr>
      <w:tr w:rsidR="00002EA8" w14:paraId="53421654" w14:textId="77777777">
        <w:trPr>
          <w:trHeight w:val="515"/>
        </w:trPr>
        <w:tc>
          <w:tcPr>
            <w:tcW w:w="1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67C87" w14:textId="77777777" w:rsidR="00002EA8" w:rsidRDefault="00000000">
            <w:pPr>
              <w:spacing w:before="240" w:after="240"/>
              <w:ind w:left="720" w:hanging="36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lastposupdate</w:t>
            </w:r>
            <w:proofErr w:type="spellEnd"/>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43CBF"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double</w:t>
            </w:r>
          </w:p>
        </w:tc>
        <w:tc>
          <w:tcPr>
            <w:tcW w:w="5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B43BB"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Unix timestamp when position was last updated</w:t>
            </w:r>
          </w:p>
        </w:tc>
      </w:tr>
      <w:tr w:rsidR="00002EA8" w14:paraId="53206992" w14:textId="77777777">
        <w:trPr>
          <w:trHeight w:val="515"/>
        </w:trPr>
        <w:tc>
          <w:tcPr>
            <w:tcW w:w="1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F739A" w14:textId="77777777" w:rsidR="00002EA8" w:rsidRDefault="00000000">
            <w:pPr>
              <w:spacing w:before="240" w:after="240"/>
              <w:ind w:left="720" w:hanging="36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lastcontact</w:t>
            </w:r>
            <w:proofErr w:type="spellEnd"/>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2A1AD"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double</w:t>
            </w:r>
          </w:p>
        </w:tc>
        <w:tc>
          <w:tcPr>
            <w:tcW w:w="5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155AC"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Unix timestamp when the aircraft was last seen</w:t>
            </w:r>
          </w:p>
        </w:tc>
      </w:tr>
      <w:tr w:rsidR="00002EA8" w14:paraId="789B987C" w14:textId="77777777">
        <w:trPr>
          <w:trHeight w:val="515"/>
        </w:trPr>
        <w:tc>
          <w:tcPr>
            <w:tcW w:w="1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EE7D3"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serials</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03EB4"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array(integer)</w:t>
            </w:r>
          </w:p>
        </w:tc>
        <w:tc>
          <w:tcPr>
            <w:tcW w:w="5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249F2"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Array of receiver IDs that received this message</w:t>
            </w:r>
          </w:p>
        </w:tc>
      </w:tr>
      <w:tr w:rsidR="00002EA8" w14:paraId="68B2FD9A" w14:textId="77777777">
        <w:trPr>
          <w:trHeight w:val="515"/>
        </w:trPr>
        <w:tc>
          <w:tcPr>
            <w:tcW w:w="1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5C982"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hour</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02877"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5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D2576" w14:textId="77777777" w:rsidR="00002EA8" w:rsidRDefault="00000000">
            <w:pPr>
              <w:spacing w:before="240" w:after="240"/>
              <w:ind w:left="720"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Hour partition key for database optimization</w:t>
            </w:r>
          </w:p>
        </w:tc>
      </w:tr>
    </w:tbl>
    <w:p w14:paraId="35B7DFB4"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This table is partitioned by hour to optimize query performance for time-based operations. Each record represents a complete state vector of an aircraft at a specific point in time, providing all necessary parameters for trajectory prediction.</w:t>
      </w:r>
    </w:p>
    <w:p w14:paraId="6A0DBF4D"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33" w:name="_fahjh35nyw7i" w:colFirst="0" w:colLast="0"/>
      <w:bookmarkEnd w:id="33"/>
      <w:r>
        <w:rPr>
          <w:rFonts w:ascii="Times New Roman" w:eastAsia="Times New Roman" w:hAnsi="Times New Roman" w:cs="Times New Roman"/>
          <w:b/>
          <w:color w:val="000000"/>
          <w:sz w:val="20"/>
          <w:szCs w:val="20"/>
        </w:rPr>
        <w:t xml:space="preserve">B.2 Complete </w:t>
      </w:r>
      <w:proofErr w:type="spellStart"/>
      <w:r>
        <w:rPr>
          <w:rFonts w:ascii="Times New Roman" w:eastAsia="Times New Roman" w:hAnsi="Times New Roman" w:cs="Times New Roman"/>
          <w:b/>
          <w:color w:val="000000"/>
          <w:sz w:val="20"/>
          <w:szCs w:val="20"/>
        </w:rPr>
        <w:t>OpenSky</w:t>
      </w:r>
      <w:proofErr w:type="spellEnd"/>
      <w:r>
        <w:rPr>
          <w:rFonts w:ascii="Times New Roman" w:eastAsia="Times New Roman" w:hAnsi="Times New Roman" w:cs="Times New Roman"/>
          <w:b/>
          <w:color w:val="000000"/>
          <w:sz w:val="20"/>
          <w:szCs w:val="20"/>
        </w:rPr>
        <w:t xml:space="preserve"> Database Structure</w:t>
      </w:r>
    </w:p>
    <w:p w14:paraId="2C70CEAE"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w:t>
      </w:r>
      <w:proofErr w:type="spellStart"/>
      <w:r>
        <w:rPr>
          <w:rFonts w:ascii="Times New Roman" w:eastAsia="Times New Roman" w:hAnsi="Times New Roman" w:cs="Times New Roman"/>
          <w:sz w:val="20"/>
          <w:szCs w:val="20"/>
        </w:rPr>
        <w:t>OpenSky</w:t>
      </w:r>
      <w:proofErr w:type="spellEnd"/>
      <w:r>
        <w:rPr>
          <w:rFonts w:ascii="Times New Roman" w:eastAsia="Times New Roman" w:hAnsi="Times New Roman" w:cs="Times New Roman"/>
          <w:sz w:val="20"/>
          <w:szCs w:val="20"/>
        </w:rPr>
        <w:t xml:space="preserve"> Network database contains several related tables capturing different aspects of aviation data:</w:t>
      </w:r>
    </w:p>
    <w:p w14:paraId="7EB5BDA7" w14:textId="77777777" w:rsidR="00002EA8" w:rsidRDefault="00000000">
      <w:pPr>
        <w:numPr>
          <w:ilvl w:val="0"/>
          <w:numId w:val="25"/>
        </w:numPr>
        <w:spacing w:before="240"/>
        <w:rPr>
          <w:sz w:val="20"/>
          <w:szCs w:val="20"/>
        </w:rPr>
      </w:pPr>
      <w:proofErr w:type="spellStart"/>
      <w:r>
        <w:rPr>
          <w:rFonts w:ascii="Times New Roman" w:eastAsia="Times New Roman" w:hAnsi="Times New Roman" w:cs="Times New Roman"/>
          <w:b/>
          <w:sz w:val="20"/>
          <w:szCs w:val="20"/>
        </w:rPr>
        <w:t>flarm_raw</w:t>
      </w:r>
      <w:proofErr w:type="spellEnd"/>
      <w:r>
        <w:rPr>
          <w:rFonts w:ascii="Times New Roman" w:eastAsia="Times New Roman" w:hAnsi="Times New Roman" w:cs="Times New Roman"/>
          <w:sz w:val="20"/>
          <w:szCs w:val="20"/>
        </w:rPr>
        <w:t>: This table stores raw FLARM/OGN sensor data, capturing details like sensor location (latitude, longitude, altitude), timestamps (server, sensor, and plane times), raw message content (26-byte FLARMv6 messages), and signal metrics (frequency, SNR, CRC validation). It includes technical corrections (e.g., NTP clock error, frequency adjustments) and distinguishes between OGN/FLARM message types. Data is partitioned by hour for efficient querying.</w:t>
      </w:r>
      <w:r>
        <w:rPr>
          <w:rFonts w:ascii="Times New Roman" w:eastAsia="Times New Roman" w:hAnsi="Times New Roman" w:cs="Times New Roman"/>
          <w:sz w:val="20"/>
          <w:szCs w:val="20"/>
        </w:rPr>
        <w:br/>
      </w:r>
    </w:p>
    <w:p w14:paraId="1D39A4B5" w14:textId="77777777" w:rsidR="00002EA8" w:rsidRDefault="00000000">
      <w:pPr>
        <w:numPr>
          <w:ilvl w:val="0"/>
          <w:numId w:val="25"/>
        </w:numPr>
        <w:rPr>
          <w:sz w:val="20"/>
          <w:szCs w:val="20"/>
        </w:rPr>
      </w:pPr>
      <w:r>
        <w:rPr>
          <w:rFonts w:ascii="Times New Roman" w:eastAsia="Times New Roman" w:hAnsi="Times New Roman" w:cs="Times New Roman"/>
          <w:b/>
          <w:sz w:val="20"/>
          <w:szCs w:val="20"/>
        </w:rPr>
        <w:t>flights_data4</w:t>
      </w:r>
      <w:r>
        <w:rPr>
          <w:rFonts w:ascii="Times New Roman" w:eastAsia="Times New Roman" w:hAnsi="Times New Roman" w:cs="Times New Roman"/>
          <w:sz w:val="20"/>
          <w:szCs w:val="20"/>
        </w:rPr>
        <w:t>: Tracks flight trajectories and airport estimates, including ICAO24 identifiers, first/last seen timestamps, departure/arrival airport candidates, and a track array storing positional waypoints (time, latitude, longitude). Metrics like horizontal/vertical distances to estimated airports and candidate airport lists are included. Partitioned by day.</w:t>
      </w:r>
      <w:r>
        <w:rPr>
          <w:rFonts w:ascii="Times New Roman" w:eastAsia="Times New Roman" w:hAnsi="Times New Roman" w:cs="Times New Roman"/>
          <w:sz w:val="20"/>
          <w:szCs w:val="20"/>
        </w:rPr>
        <w:br/>
      </w:r>
    </w:p>
    <w:p w14:paraId="477082F4" w14:textId="77777777" w:rsidR="00002EA8" w:rsidRDefault="00000000">
      <w:pPr>
        <w:numPr>
          <w:ilvl w:val="0"/>
          <w:numId w:val="25"/>
        </w:numPr>
        <w:rPr>
          <w:sz w:val="20"/>
          <w:szCs w:val="20"/>
        </w:rPr>
      </w:pPr>
      <w:r>
        <w:rPr>
          <w:rFonts w:ascii="Times New Roman" w:eastAsia="Times New Roman" w:hAnsi="Times New Roman" w:cs="Times New Roman"/>
          <w:b/>
          <w:sz w:val="20"/>
          <w:szCs w:val="20"/>
        </w:rPr>
        <w:t>flights_data5</w:t>
      </w:r>
      <w:r>
        <w:rPr>
          <w:rFonts w:ascii="Times New Roman" w:eastAsia="Times New Roman" w:hAnsi="Times New Roman" w:cs="Times New Roman"/>
          <w:sz w:val="20"/>
          <w:szCs w:val="20"/>
        </w:rPr>
        <w:t>: An extended version of flights_data4, adding precise takeoff/landing details (times, coordinates), confirmed departure/destination airports, and expanded flight phase metadata. Like its predecessor, it uses day partitioning and retains core flight tracking features.</w:t>
      </w:r>
      <w:r>
        <w:rPr>
          <w:rFonts w:ascii="Times New Roman" w:eastAsia="Times New Roman" w:hAnsi="Times New Roman" w:cs="Times New Roman"/>
          <w:sz w:val="20"/>
          <w:szCs w:val="20"/>
        </w:rPr>
        <w:br/>
      </w:r>
    </w:p>
    <w:p w14:paraId="425CA441" w14:textId="77777777" w:rsidR="00002EA8" w:rsidRDefault="00000000">
      <w:pPr>
        <w:numPr>
          <w:ilvl w:val="0"/>
          <w:numId w:val="25"/>
        </w:numPr>
        <w:rPr>
          <w:sz w:val="20"/>
          <w:szCs w:val="20"/>
        </w:rPr>
      </w:pPr>
      <w:r>
        <w:rPr>
          <w:rFonts w:ascii="Times New Roman" w:eastAsia="Times New Roman" w:hAnsi="Times New Roman" w:cs="Times New Roman"/>
          <w:b/>
          <w:sz w:val="20"/>
          <w:szCs w:val="20"/>
        </w:rPr>
        <w:t>identification_data4</w:t>
      </w:r>
      <w:r>
        <w:rPr>
          <w:rFonts w:ascii="Times New Roman" w:eastAsia="Times New Roman" w:hAnsi="Times New Roman" w:cs="Times New Roman"/>
          <w:sz w:val="20"/>
          <w:szCs w:val="20"/>
        </w:rPr>
        <w:t>: Focuses on aircraft identification, linking ICAO24 codes to emitter categories, flight identity codes, and message metadata. Includes sensor arrays contributing to detection and raw message content. Partitioned by hour.</w:t>
      </w:r>
      <w:r>
        <w:rPr>
          <w:rFonts w:ascii="Times New Roman" w:eastAsia="Times New Roman" w:hAnsi="Times New Roman" w:cs="Times New Roman"/>
          <w:sz w:val="20"/>
          <w:szCs w:val="20"/>
        </w:rPr>
        <w:br/>
      </w:r>
    </w:p>
    <w:p w14:paraId="771634BE" w14:textId="77777777" w:rsidR="00002EA8" w:rsidRDefault="00000000">
      <w:pPr>
        <w:numPr>
          <w:ilvl w:val="0"/>
          <w:numId w:val="25"/>
        </w:numPr>
        <w:rPr>
          <w:sz w:val="20"/>
          <w:szCs w:val="20"/>
        </w:rPr>
      </w:pPr>
      <w:r>
        <w:rPr>
          <w:rFonts w:ascii="Times New Roman" w:eastAsia="Times New Roman" w:hAnsi="Times New Roman" w:cs="Times New Roman"/>
          <w:b/>
          <w:sz w:val="20"/>
          <w:szCs w:val="20"/>
        </w:rPr>
        <w:t>operational_status_data4</w:t>
      </w:r>
      <w:r>
        <w:rPr>
          <w:rFonts w:ascii="Times New Roman" w:eastAsia="Times New Roman" w:hAnsi="Times New Roman" w:cs="Times New Roman"/>
          <w:sz w:val="20"/>
          <w:szCs w:val="20"/>
        </w:rPr>
        <w:t xml:space="preserve">: Captures detailed aircraft system statuses, including TCAS capabilities, GPS accuracy metrics (NAC, NIC), antenna configurations, and safety flags (e.g., low TX power, TCAS advisories). Technical fields like </w:t>
      </w:r>
      <w:proofErr w:type="spellStart"/>
      <w:r>
        <w:rPr>
          <w:rFonts w:ascii="Times New Roman" w:eastAsia="Times New Roman" w:hAnsi="Times New Roman" w:cs="Times New Roman"/>
          <w:sz w:val="20"/>
          <w:szCs w:val="20"/>
        </w:rPr>
        <w:t>systemdesignassurance</w:t>
      </w:r>
      <w:proofErr w:type="spellEnd"/>
      <w:r>
        <w:rPr>
          <w:rFonts w:ascii="Times New Roman" w:eastAsia="Times New Roman" w:hAnsi="Times New Roman" w:cs="Times New Roman"/>
          <w:sz w:val="20"/>
          <w:szCs w:val="20"/>
        </w:rPr>
        <w:t xml:space="preserve"> and </w:t>
      </w:r>
      <w:proofErr w:type="spellStart"/>
      <w:r>
        <w:rPr>
          <w:rFonts w:ascii="Times New Roman" w:eastAsia="Times New Roman" w:hAnsi="Times New Roman" w:cs="Times New Roman"/>
          <w:sz w:val="20"/>
          <w:szCs w:val="20"/>
        </w:rPr>
        <w:t>airplanelength</w:t>
      </w:r>
      <w:proofErr w:type="spellEnd"/>
      <w:r>
        <w:rPr>
          <w:rFonts w:ascii="Times New Roman" w:eastAsia="Times New Roman" w:hAnsi="Times New Roman" w:cs="Times New Roman"/>
          <w:sz w:val="20"/>
          <w:szCs w:val="20"/>
        </w:rPr>
        <w:t>/width provide operational context. Partitioned by hour.</w:t>
      </w:r>
      <w:r>
        <w:rPr>
          <w:rFonts w:ascii="Times New Roman" w:eastAsia="Times New Roman" w:hAnsi="Times New Roman" w:cs="Times New Roman"/>
          <w:sz w:val="20"/>
          <w:szCs w:val="20"/>
        </w:rPr>
        <w:br/>
      </w:r>
    </w:p>
    <w:p w14:paraId="29F242C7" w14:textId="77777777" w:rsidR="00002EA8" w:rsidRDefault="00000000">
      <w:pPr>
        <w:numPr>
          <w:ilvl w:val="0"/>
          <w:numId w:val="25"/>
        </w:numPr>
        <w:rPr>
          <w:sz w:val="20"/>
          <w:szCs w:val="20"/>
        </w:rPr>
      </w:pPr>
      <w:r>
        <w:rPr>
          <w:rFonts w:ascii="Times New Roman" w:eastAsia="Times New Roman" w:hAnsi="Times New Roman" w:cs="Times New Roman"/>
          <w:b/>
          <w:sz w:val="20"/>
          <w:szCs w:val="20"/>
        </w:rPr>
        <w:t>position_data4</w:t>
      </w:r>
      <w:r>
        <w:rPr>
          <w:rFonts w:ascii="Times New Roman" w:eastAsia="Times New Roman" w:hAnsi="Times New Roman" w:cs="Times New Roman"/>
          <w:sz w:val="20"/>
          <w:szCs w:val="20"/>
        </w:rPr>
        <w:t>: Stores real-time positional data (latitude, longitude, altitude) with quality indicators like NIC/NAC codes and surveillance status. Includes groundspeed, heading, and surface detection flags. Sensor arrays track contributing receivers. Partitioned by hour.</w:t>
      </w:r>
      <w:r>
        <w:rPr>
          <w:rFonts w:ascii="Times New Roman" w:eastAsia="Times New Roman" w:hAnsi="Times New Roman" w:cs="Times New Roman"/>
          <w:sz w:val="20"/>
          <w:szCs w:val="20"/>
        </w:rPr>
        <w:br/>
      </w:r>
    </w:p>
    <w:p w14:paraId="4DF89965" w14:textId="77777777" w:rsidR="00002EA8" w:rsidRDefault="00000000">
      <w:pPr>
        <w:numPr>
          <w:ilvl w:val="0"/>
          <w:numId w:val="25"/>
        </w:numPr>
        <w:rPr>
          <w:sz w:val="20"/>
          <w:szCs w:val="20"/>
        </w:rPr>
      </w:pPr>
      <w:r>
        <w:rPr>
          <w:rFonts w:ascii="Times New Roman" w:eastAsia="Times New Roman" w:hAnsi="Times New Roman" w:cs="Times New Roman"/>
          <w:b/>
          <w:sz w:val="20"/>
          <w:szCs w:val="20"/>
        </w:rPr>
        <w:t>rollcall_replies_data4</w:t>
      </w:r>
      <w:r>
        <w:rPr>
          <w:rFonts w:ascii="Times New Roman" w:eastAsia="Times New Roman" w:hAnsi="Times New Roman" w:cs="Times New Roman"/>
          <w:sz w:val="20"/>
          <w:szCs w:val="20"/>
        </w:rPr>
        <w:t xml:space="preserve">: Records aircraft responses to interrogations (e.g., ATC radar), including flight status, altitude, identity codes, and utility messages. Fields like </w:t>
      </w:r>
      <w:proofErr w:type="spellStart"/>
      <w:r>
        <w:rPr>
          <w:rFonts w:ascii="Times New Roman" w:eastAsia="Times New Roman" w:hAnsi="Times New Roman" w:cs="Times New Roman"/>
          <w:sz w:val="20"/>
          <w:szCs w:val="20"/>
        </w:rPr>
        <w:t>interrogatorid</w:t>
      </w:r>
      <w:proofErr w:type="spellEnd"/>
      <w:r>
        <w:rPr>
          <w:rFonts w:ascii="Times New Roman" w:eastAsia="Times New Roman" w:hAnsi="Times New Roman" w:cs="Times New Roman"/>
          <w:sz w:val="20"/>
          <w:szCs w:val="20"/>
        </w:rPr>
        <w:t xml:space="preserve"> and </w:t>
      </w:r>
      <w:proofErr w:type="spellStart"/>
      <w:r>
        <w:rPr>
          <w:rFonts w:ascii="Times New Roman" w:eastAsia="Times New Roman" w:hAnsi="Times New Roman" w:cs="Times New Roman"/>
          <w:sz w:val="20"/>
          <w:szCs w:val="20"/>
        </w:rPr>
        <w:t>downlinkrequest</w:t>
      </w:r>
      <w:proofErr w:type="spellEnd"/>
      <w:r>
        <w:rPr>
          <w:rFonts w:ascii="Times New Roman" w:eastAsia="Times New Roman" w:hAnsi="Times New Roman" w:cs="Times New Roman"/>
          <w:sz w:val="20"/>
          <w:szCs w:val="20"/>
        </w:rPr>
        <w:t xml:space="preserve"> clarify the context of replies. Partitioned by hour.</w:t>
      </w:r>
      <w:r>
        <w:rPr>
          <w:rFonts w:ascii="Times New Roman" w:eastAsia="Times New Roman" w:hAnsi="Times New Roman" w:cs="Times New Roman"/>
          <w:sz w:val="20"/>
          <w:szCs w:val="20"/>
        </w:rPr>
        <w:br/>
      </w:r>
    </w:p>
    <w:p w14:paraId="55218E02" w14:textId="77777777" w:rsidR="00002EA8" w:rsidRDefault="00000000">
      <w:pPr>
        <w:numPr>
          <w:ilvl w:val="0"/>
          <w:numId w:val="25"/>
        </w:numPr>
        <w:spacing w:after="240"/>
        <w:rPr>
          <w:sz w:val="20"/>
          <w:szCs w:val="20"/>
        </w:rPr>
      </w:pPr>
      <w:r>
        <w:rPr>
          <w:rFonts w:ascii="Times New Roman" w:eastAsia="Times New Roman" w:hAnsi="Times New Roman" w:cs="Times New Roman"/>
          <w:b/>
          <w:sz w:val="20"/>
          <w:szCs w:val="20"/>
        </w:rPr>
        <w:t>velocity_data4</w:t>
      </w:r>
      <w:r>
        <w:rPr>
          <w:rFonts w:ascii="Times New Roman" w:eastAsia="Times New Roman" w:hAnsi="Times New Roman" w:cs="Times New Roman"/>
          <w:sz w:val="20"/>
          <w:szCs w:val="20"/>
        </w:rPr>
        <w:t>: Details velocity components (NS/EW speed, vertical rate) and motion attributes like supersonic flags, intent changes, and heading. Includes navigation accuracy (NAC) and barometric/geometric altitude references. Partitioned by hour.</w:t>
      </w:r>
      <w:r>
        <w:rPr>
          <w:rFonts w:ascii="Times New Roman" w:eastAsia="Times New Roman" w:hAnsi="Times New Roman" w:cs="Times New Roman"/>
          <w:sz w:val="20"/>
          <w:szCs w:val="20"/>
        </w:rPr>
        <w:br/>
      </w:r>
    </w:p>
    <w:p w14:paraId="0351C629"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Each table is partitioned chronologically (hour or day) to optimize performance, with sensor/aircraft metadata, raw messages, and derived metrics tailored to specific aviation data use cases (e.g., tracking, identification, operational monitoring).</w:t>
      </w:r>
    </w:p>
    <w:p w14:paraId="732BC7CB" w14:textId="77777777" w:rsidR="00002EA8" w:rsidRDefault="00000000">
      <w:pPr>
        <w:spacing w:before="240" w:after="240"/>
        <w:rPr>
          <w:rFonts w:ascii="Times New Roman" w:eastAsia="Times New Roman" w:hAnsi="Times New Roman" w:cs="Times New Roman"/>
          <w:b/>
          <w:sz w:val="20"/>
          <w:szCs w:val="20"/>
        </w:rPr>
      </w:pPr>
      <w:r>
        <w:rPr>
          <w:rFonts w:ascii="Times New Roman" w:eastAsia="Times New Roman" w:hAnsi="Times New Roman" w:cs="Times New Roman"/>
          <w:b/>
          <w:sz w:val="20"/>
          <w:szCs w:val="20"/>
        </w:rPr>
        <w:t>B.3 Data Preprocessing Pipeline</w:t>
      </w:r>
    </w:p>
    <w:p w14:paraId="719C99BA"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For our predictive models, we implemented a sophisticated data preprocessing pipeline leveraging the </w:t>
      </w:r>
      <w:proofErr w:type="spellStart"/>
      <w:r>
        <w:rPr>
          <w:rFonts w:ascii="Times New Roman" w:eastAsia="Times New Roman" w:hAnsi="Times New Roman" w:cs="Times New Roman"/>
          <w:sz w:val="20"/>
          <w:szCs w:val="20"/>
        </w:rPr>
        <w:t>OpenSky</w:t>
      </w:r>
      <w:proofErr w:type="spellEnd"/>
      <w:r>
        <w:rPr>
          <w:rFonts w:ascii="Times New Roman" w:eastAsia="Times New Roman" w:hAnsi="Times New Roman" w:cs="Times New Roman"/>
          <w:sz w:val="20"/>
          <w:szCs w:val="20"/>
        </w:rPr>
        <w:t xml:space="preserve"> Network ADSB flight data. The following stages were implemented:</w:t>
      </w:r>
    </w:p>
    <w:p w14:paraId="1FC26364" w14:textId="77777777" w:rsidR="00002EA8" w:rsidRDefault="00000000">
      <w:pPr>
        <w:numPr>
          <w:ilvl w:val="0"/>
          <w:numId w:val="12"/>
        </w:numPr>
        <w:spacing w:before="240"/>
        <w:rPr>
          <w:rFonts w:ascii="Times New Roman" w:eastAsia="Times New Roman" w:hAnsi="Times New Roman" w:cs="Times New Roman"/>
          <w:sz w:val="20"/>
          <w:szCs w:val="20"/>
        </w:rPr>
      </w:pPr>
      <w:r>
        <w:rPr>
          <w:rFonts w:ascii="Times New Roman" w:eastAsia="Times New Roman" w:hAnsi="Times New Roman" w:cs="Times New Roman"/>
          <w:b/>
          <w:sz w:val="20"/>
          <w:szCs w:val="20"/>
        </w:rPr>
        <w:t>Data Acquisition</w:t>
      </w:r>
      <w:r>
        <w:rPr>
          <w:rFonts w:ascii="Times New Roman" w:eastAsia="Times New Roman" w:hAnsi="Times New Roman" w:cs="Times New Roman"/>
          <w:sz w:val="20"/>
          <w:szCs w:val="20"/>
        </w:rPr>
        <w:t>: We developed specialized query modules (</w:t>
      </w:r>
      <w:proofErr w:type="spellStart"/>
      <w:r>
        <w:rPr>
          <w:rFonts w:ascii="Times New Roman" w:eastAsia="Times New Roman" w:hAnsi="Times New Roman" w:cs="Times New Roman"/>
          <w:color w:val="188038"/>
          <w:sz w:val="20"/>
          <w:szCs w:val="20"/>
        </w:rPr>
        <w:t>FlightQueries</w:t>
      </w:r>
      <w:proofErr w:type="spellEnd"/>
      <w:r>
        <w:rPr>
          <w:rFonts w:ascii="Times New Roman" w:eastAsia="Times New Roman" w:hAnsi="Times New Roman" w:cs="Times New Roman"/>
          <w:sz w:val="20"/>
          <w:szCs w:val="20"/>
        </w:rPr>
        <w:t xml:space="preserve"> and </w:t>
      </w:r>
      <w:proofErr w:type="spellStart"/>
      <w:r>
        <w:rPr>
          <w:rFonts w:ascii="Times New Roman" w:eastAsia="Times New Roman" w:hAnsi="Times New Roman" w:cs="Times New Roman"/>
          <w:color w:val="188038"/>
          <w:sz w:val="20"/>
          <w:szCs w:val="20"/>
        </w:rPr>
        <w:t>StateVectorQueries</w:t>
      </w:r>
      <w:proofErr w:type="spellEnd"/>
      <w:r>
        <w:rPr>
          <w:rFonts w:ascii="Times New Roman" w:eastAsia="Times New Roman" w:hAnsi="Times New Roman" w:cs="Times New Roman"/>
          <w:sz w:val="20"/>
          <w:szCs w:val="20"/>
        </w:rPr>
        <w:t xml:space="preserve">) to efficiently retrieve flight data from the </w:t>
      </w:r>
      <w:proofErr w:type="spellStart"/>
      <w:r>
        <w:rPr>
          <w:rFonts w:ascii="Times New Roman" w:eastAsia="Times New Roman" w:hAnsi="Times New Roman" w:cs="Times New Roman"/>
          <w:sz w:val="20"/>
          <w:szCs w:val="20"/>
        </w:rPr>
        <w:t>OpenSky</w:t>
      </w:r>
      <w:proofErr w:type="spellEnd"/>
      <w:r>
        <w:rPr>
          <w:rFonts w:ascii="Times New Roman" w:eastAsia="Times New Roman" w:hAnsi="Times New Roman" w:cs="Times New Roman"/>
          <w:sz w:val="20"/>
          <w:szCs w:val="20"/>
        </w:rPr>
        <w:t xml:space="preserve"> database, with support for both time-based chunking and random sampling strategies as implemented in </w:t>
      </w:r>
      <w:r>
        <w:rPr>
          <w:rFonts w:ascii="Times New Roman" w:eastAsia="Times New Roman" w:hAnsi="Times New Roman" w:cs="Times New Roman"/>
          <w:color w:val="188038"/>
          <w:sz w:val="20"/>
          <w:szCs w:val="20"/>
        </w:rPr>
        <w:t>interval_generation.py</w:t>
      </w:r>
      <w:r>
        <w:rPr>
          <w:rFonts w:ascii="Times New Roman" w:eastAsia="Times New Roman" w:hAnsi="Times New Roman" w:cs="Times New Roman"/>
          <w:sz w:val="20"/>
          <w:szCs w:val="20"/>
        </w:rPr>
        <w:t>.</w:t>
      </w:r>
      <w:r>
        <w:rPr>
          <w:rFonts w:ascii="Times New Roman" w:eastAsia="Times New Roman" w:hAnsi="Times New Roman" w:cs="Times New Roman"/>
          <w:sz w:val="20"/>
          <w:szCs w:val="20"/>
        </w:rPr>
        <w:br/>
      </w:r>
    </w:p>
    <w:p w14:paraId="7F6BBFAD" w14:textId="77777777" w:rsidR="00002EA8" w:rsidRDefault="00000000">
      <w:pPr>
        <w:numPr>
          <w:ilvl w:val="0"/>
          <w:numId w:val="12"/>
        </w:numPr>
        <w:rPr>
          <w:rFonts w:ascii="Times New Roman" w:eastAsia="Times New Roman" w:hAnsi="Times New Roman" w:cs="Times New Roman"/>
          <w:sz w:val="20"/>
          <w:szCs w:val="20"/>
        </w:rPr>
      </w:pPr>
      <w:r>
        <w:rPr>
          <w:rFonts w:ascii="Times New Roman" w:eastAsia="Times New Roman" w:hAnsi="Times New Roman" w:cs="Times New Roman"/>
          <w:b/>
          <w:sz w:val="20"/>
          <w:szCs w:val="20"/>
        </w:rPr>
        <w:t>Geographical Filtering</w:t>
      </w:r>
      <w:r>
        <w:rPr>
          <w:rFonts w:ascii="Times New Roman" w:eastAsia="Times New Roman" w:hAnsi="Times New Roman" w:cs="Times New Roman"/>
          <w:sz w:val="20"/>
          <w:szCs w:val="20"/>
        </w:rPr>
        <w:t xml:space="preserve">: State vector queries were constrained to specific geographic bounds (primarily focused on Georgia airspace) to analyze regional flight patterns, as defined in the </w:t>
      </w:r>
      <w:r>
        <w:rPr>
          <w:rFonts w:ascii="Times New Roman" w:eastAsia="Times New Roman" w:hAnsi="Times New Roman" w:cs="Times New Roman"/>
          <w:color w:val="188038"/>
          <w:sz w:val="20"/>
          <w:szCs w:val="20"/>
        </w:rPr>
        <w:t>GEORGIA_BOUNDS</w:t>
      </w:r>
      <w:r>
        <w:rPr>
          <w:rFonts w:ascii="Times New Roman" w:eastAsia="Times New Roman" w:hAnsi="Times New Roman" w:cs="Times New Roman"/>
          <w:sz w:val="20"/>
          <w:szCs w:val="20"/>
        </w:rPr>
        <w:t xml:space="preserve"> constant.</w:t>
      </w:r>
      <w:r>
        <w:rPr>
          <w:rFonts w:ascii="Times New Roman" w:eastAsia="Times New Roman" w:hAnsi="Times New Roman" w:cs="Times New Roman"/>
          <w:sz w:val="20"/>
          <w:szCs w:val="20"/>
        </w:rPr>
        <w:br/>
      </w:r>
    </w:p>
    <w:p w14:paraId="63A55392" w14:textId="77777777" w:rsidR="00002EA8" w:rsidRDefault="00000000">
      <w:pPr>
        <w:numPr>
          <w:ilvl w:val="0"/>
          <w:numId w:val="12"/>
        </w:numPr>
        <w:rPr>
          <w:rFonts w:ascii="Times New Roman" w:eastAsia="Times New Roman" w:hAnsi="Times New Roman" w:cs="Times New Roman"/>
          <w:sz w:val="20"/>
          <w:szCs w:val="20"/>
        </w:rPr>
      </w:pPr>
      <w:r>
        <w:rPr>
          <w:rFonts w:ascii="Times New Roman" w:eastAsia="Times New Roman" w:hAnsi="Times New Roman" w:cs="Times New Roman"/>
          <w:b/>
          <w:sz w:val="20"/>
          <w:szCs w:val="20"/>
        </w:rPr>
        <w:t>Track Metrics Computation</w:t>
      </w:r>
      <w:r>
        <w:rPr>
          <w:rFonts w:ascii="Times New Roman" w:eastAsia="Times New Roman" w:hAnsi="Times New Roman" w:cs="Times New Roman"/>
          <w:sz w:val="20"/>
          <w:szCs w:val="20"/>
        </w:rPr>
        <w:t xml:space="preserve">: For flight trajectories in the </w:t>
      </w:r>
      <w:r>
        <w:rPr>
          <w:rFonts w:ascii="Times New Roman" w:eastAsia="Times New Roman" w:hAnsi="Times New Roman" w:cs="Times New Roman"/>
          <w:color w:val="188038"/>
          <w:sz w:val="20"/>
          <w:szCs w:val="20"/>
        </w:rPr>
        <w:t>track</w:t>
      </w:r>
      <w:r>
        <w:rPr>
          <w:rFonts w:ascii="Times New Roman" w:eastAsia="Times New Roman" w:hAnsi="Times New Roman" w:cs="Times New Roman"/>
          <w:sz w:val="20"/>
          <w:szCs w:val="20"/>
        </w:rPr>
        <w:t xml:space="preserve"> column, we computed comprehensive aggregate metrics including min/max/mean values for latitude, longitude, altitude, heading, and time parameters using the </w:t>
      </w:r>
      <w:proofErr w:type="spellStart"/>
      <w:r>
        <w:rPr>
          <w:rFonts w:ascii="Times New Roman" w:eastAsia="Times New Roman" w:hAnsi="Times New Roman" w:cs="Times New Roman"/>
          <w:color w:val="188038"/>
          <w:sz w:val="20"/>
          <w:szCs w:val="20"/>
        </w:rPr>
        <w:t>compute_track_metrics</w:t>
      </w:r>
      <w:proofErr w:type="spellEnd"/>
      <w:r>
        <w:rPr>
          <w:rFonts w:ascii="Times New Roman" w:eastAsia="Times New Roman" w:hAnsi="Times New Roman" w:cs="Times New Roman"/>
          <w:sz w:val="20"/>
          <w:szCs w:val="20"/>
        </w:rPr>
        <w:t xml:space="preserve"> function.</w:t>
      </w:r>
      <w:r>
        <w:rPr>
          <w:rFonts w:ascii="Times New Roman" w:eastAsia="Times New Roman" w:hAnsi="Times New Roman" w:cs="Times New Roman"/>
          <w:sz w:val="20"/>
          <w:szCs w:val="20"/>
        </w:rPr>
        <w:br/>
      </w:r>
    </w:p>
    <w:p w14:paraId="5883EE51" w14:textId="77777777" w:rsidR="00002EA8" w:rsidRDefault="00000000">
      <w:pPr>
        <w:numPr>
          <w:ilvl w:val="0"/>
          <w:numId w:val="12"/>
        </w:numPr>
        <w:rPr>
          <w:rFonts w:ascii="Times New Roman" w:eastAsia="Times New Roman" w:hAnsi="Times New Roman" w:cs="Times New Roman"/>
          <w:sz w:val="20"/>
          <w:szCs w:val="20"/>
        </w:rPr>
      </w:pPr>
      <w:r>
        <w:rPr>
          <w:rFonts w:ascii="Times New Roman" w:eastAsia="Times New Roman" w:hAnsi="Times New Roman" w:cs="Times New Roman"/>
          <w:b/>
          <w:sz w:val="20"/>
          <w:szCs w:val="20"/>
        </w:rPr>
        <w:t>Time-based Resampling</w:t>
      </w:r>
      <w:r>
        <w:rPr>
          <w:rFonts w:ascii="Times New Roman" w:eastAsia="Times New Roman" w:hAnsi="Times New Roman" w:cs="Times New Roman"/>
          <w:sz w:val="20"/>
          <w:szCs w:val="20"/>
        </w:rPr>
        <w:t xml:space="preserve">: To address the irregular sampling intervals in the original data, we implemented a consistent time-based resampling strategy using </w:t>
      </w:r>
      <w:proofErr w:type="spellStart"/>
      <w:r>
        <w:rPr>
          <w:rFonts w:ascii="Times New Roman" w:eastAsia="Times New Roman" w:hAnsi="Times New Roman" w:cs="Times New Roman"/>
          <w:color w:val="188038"/>
          <w:sz w:val="20"/>
          <w:szCs w:val="20"/>
        </w:rPr>
        <w:t>resample_flight_state_data</w:t>
      </w:r>
      <w:proofErr w:type="spellEnd"/>
      <w:r>
        <w:rPr>
          <w:rFonts w:ascii="Times New Roman" w:eastAsia="Times New Roman" w:hAnsi="Times New Roman" w:cs="Times New Roman"/>
          <w:sz w:val="20"/>
          <w:szCs w:val="20"/>
        </w:rPr>
        <w:t>, which converts timestamps to datetime objects and resamples at configurable intervals (default 5-second intervals).</w:t>
      </w:r>
      <w:r>
        <w:rPr>
          <w:rFonts w:ascii="Times New Roman" w:eastAsia="Times New Roman" w:hAnsi="Times New Roman" w:cs="Times New Roman"/>
          <w:sz w:val="20"/>
          <w:szCs w:val="20"/>
        </w:rPr>
        <w:br/>
      </w:r>
    </w:p>
    <w:p w14:paraId="585A70F1" w14:textId="77777777" w:rsidR="00002EA8" w:rsidRDefault="00000000">
      <w:pPr>
        <w:numPr>
          <w:ilvl w:val="0"/>
          <w:numId w:val="12"/>
        </w:numPr>
        <w:rPr>
          <w:rFonts w:ascii="Times New Roman" w:eastAsia="Times New Roman" w:hAnsi="Times New Roman" w:cs="Times New Roman"/>
          <w:sz w:val="20"/>
          <w:szCs w:val="20"/>
        </w:rPr>
      </w:pPr>
      <w:r>
        <w:rPr>
          <w:rFonts w:ascii="Times New Roman" w:eastAsia="Times New Roman" w:hAnsi="Times New Roman" w:cs="Times New Roman"/>
          <w:b/>
          <w:sz w:val="20"/>
          <w:szCs w:val="20"/>
        </w:rPr>
        <w:t>Sequential Processing</w:t>
      </w:r>
      <w:r>
        <w:rPr>
          <w:rFonts w:ascii="Times New Roman" w:eastAsia="Times New Roman" w:hAnsi="Times New Roman" w:cs="Times New Roman"/>
          <w:sz w:val="20"/>
          <w:szCs w:val="20"/>
        </w:rPr>
        <w:t>: Data was organized into chronological order by timestamp before any model training, ensuring temporal continuity in trajectory analysis.</w:t>
      </w:r>
      <w:r>
        <w:rPr>
          <w:rFonts w:ascii="Times New Roman" w:eastAsia="Times New Roman" w:hAnsi="Times New Roman" w:cs="Times New Roman"/>
          <w:sz w:val="20"/>
          <w:szCs w:val="20"/>
        </w:rPr>
        <w:br/>
      </w:r>
    </w:p>
    <w:p w14:paraId="20ABAD63" w14:textId="77777777" w:rsidR="00002EA8" w:rsidRDefault="00000000">
      <w:pPr>
        <w:numPr>
          <w:ilvl w:val="0"/>
          <w:numId w:val="12"/>
        </w:numPr>
        <w:rPr>
          <w:rFonts w:ascii="Times New Roman" w:eastAsia="Times New Roman" w:hAnsi="Times New Roman" w:cs="Times New Roman"/>
          <w:sz w:val="20"/>
          <w:szCs w:val="20"/>
        </w:rPr>
      </w:pPr>
      <w:r>
        <w:rPr>
          <w:rFonts w:ascii="Times New Roman" w:eastAsia="Times New Roman" w:hAnsi="Times New Roman" w:cs="Times New Roman"/>
          <w:b/>
          <w:sz w:val="20"/>
          <w:szCs w:val="20"/>
        </w:rPr>
        <w:t>Preprocessing Pipeline Optimization</w:t>
      </w:r>
      <w:r>
        <w:rPr>
          <w:rFonts w:ascii="Times New Roman" w:eastAsia="Times New Roman" w:hAnsi="Times New Roman" w:cs="Times New Roman"/>
          <w:sz w:val="20"/>
          <w:szCs w:val="20"/>
        </w:rPr>
        <w:t xml:space="preserve">: The pipeline was designed with efficiency in mind, implementing features like conditional processing with </w:t>
      </w:r>
      <w:proofErr w:type="spellStart"/>
      <w:r>
        <w:rPr>
          <w:rFonts w:ascii="Times New Roman" w:eastAsia="Times New Roman" w:hAnsi="Times New Roman" w:cs="Times New Roman"/>
          <w:color w:val="188038"/>
          <w:sz w:val="20"/>
          <w:szCs w:val="20"/>
        </w:rPr>
        <w:t>skip_if_exists</w:t>
      </w:r>
      <w:proofErr w:type="spellEnd"/>
      <w:r>
        <w:rPr>
          <w:rFonts w:ascii="Times New Roman" w:eastAsia="Times New Roman" w:hAnsi="Times New Roman" w:cs="Times New Roman"/>
          <w:sz w:val="20"/>
          <w:szCs w:val="20"/>
        </w:rPr>
        <w:t xml:space="preserve"> to avoid redundant computations and file operations.</w:t>
      </w:r>
      <w:r>
        <w:rPr>
          <w:rFonts w:ascii="Times New Roman" w:eastAsia="Times New Roman" w:hAnsi="Times New Roman" w:cs="Times New Roman"/>
          <w:sz w:val="20"/>
          <w:szCs w:val="20"/>
        </w:rPr>
        <w:br/>
      </w:r>
    </w:p>
    <w:p w14:paraId="75276EA7" w14:textId="77777777" w:rsidR="00002EA8" w:rsidRDefault="00000000">
      <w:pPr>
        <w:numPr>
          <w:ilvl w:val="0"/>
          <w:numId w:val="12"/>
        </w:numPr>
        <w:spacing w:after="240"/>
        <w:rPr>
          <w:rFonts w:ascii="Times New Roman" w:eastAsia="Times New Roman" w:hAnsi="Times New Roman" w:cs="Times New Roman"/>
          <w:sz w:val="20"/>
          <w:szCs w:val="20"/>
        </w:rPr>
      </w:pPr>
      <w:r>
        <w:rPr>
          <w:rFonts w:ascii="Times New Roman" w:eastAsia="Times New Roman" w:hAnsi="Times New Roman" w:cs="Times New Roman"/>
          <w:b/>
          <w:sz w:val="20"/>
          <w:szCs w:val="20"/>
        </w:rPr>
        <w:t>Data Persistence Strategy</w:t>
      </w:r>
      <w:r>
        <w:rPr>
          <w:rFonts w:ascii="Times New Roman" w:eastAsia="Times New Roman" w:hAnsi="Times New Roman" w:cs="Times New Roman"/>
          <w:sz w:val="20"/>
          <w:szCs w:val="20"/>
        </w:rPr>
        <w:t>: Processed data was systematically stored in Parquet format to optimize storage space and retrieval performance, with appropriate error handling and logging throughout the process.</w:t>
      </w:r>
      <w:r>
        <w:rPr>
          <w:rFonts w:ascii="Times New Roman" w:eastAsia="Times New Roman" w:hAnsi="Times New Roman" w:cs="Times New Roman"/>
          <w:sz w:val="20"/>
          <w:szCs w:val="20"/>
        </w:rPr>
        <w:br/>
      </w:r>
    </w:p>
    <w:p w14:paraId="04CCE5A5"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This comprehensive preprocessing approach ensured that our models received high-quality, consistently formatted flight trajectory data, which was critical for the accurate prediction of aircraft movement patterns and states.</w:t>
      </w:r>
    </w:p>
    <w:p w14:paraId="4392B0DA" w14:textId="77777777" w:rsidR="00002EA8" w:rsidRDefault="00000000">
      <w:pPr>
        <w:spacing w:before="240" w:after="240"/>
        <w:rPr>
          <w:rFonts w:ascii="Times New Roman" w:eastAsia="Times New Roman" w:hAnsi="Times New Roman" w:cs="Times New Roman"/>
          <w:b/>
          <w:sz w:val="20"/>
          <w:szCs w:val="20"/>
        </w:rPr>
      </w:pPr>
      <w:r>
        <w:rPr>
          <w:rFonts w:ascii="Times New Roman" w:eastAsia="Times New Roman" w:hAnsi="Times New Roman" w:cs="Times New Roman"/>
          <w:b/>
          <w:sz w:val="20"/>
          <w:szCs w:val="20"/>
        </w:rPr>
        <w:t>B.4 Feature Engineering</w:t>
      </w:r>
    </w:p>
    <w:p w14:paraId="6D9760BA"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b/>
          <w:sz w:val="20"/>
          <w:szCs w:val="20"/>
        </w:rPr>
        <w:t>B.4.1 Transformer/LSTM Base Features:</w:t>
      </w:r>
      <w:r>
        <w:rPr>
          <w:rFonts w:ascii="Times New Roman" w:eastAsia="Times New Roman" w:hAnsi="Times New Roman" w:cs="Times New Roman"/>
          <w:sz w:val="20"/>
          <w:szCs w:val="20"/>
        </w:rPr>
        <w:t xml:space="preserve"> For our sequence-based models (Transformer, LSTM, FFNN), we utilized a core set of six raw features from the aircraft state data without complex feature engineering:</w:t>
      </w:r>
    </w:p>
    <w:tbl>
      <w:tblPr>
        <w:tblStyle w:val="ab"/>
        <w:tblW w:w="8560" w:type="dxa"/>
        <w:tblBorders>
          <w:top w:val="nil"/>
          <w:left w:val="nil"/>
          <w:bottom w:val="nil"/>
          <w:right w:val="nil"/>
          <w:insideH w:val="nil"/>
          <w:insideV w:val="nil"/>
        </w:tblBorders>
        <w:tblLayout w:type="fixed"/>
        <w:tblLook w:val="0600" w:firstRow="0" w:lastRow="0" w:firstColumn="0" w:lastColumn="0" w:noHBand="1" w:noVBand="1"/>
      </w:tblPr>
      <w:tblGrid>
        <w:gridCol w:w="1520"/>
        <w:gridCol w:w="7040"/>
      </w:tblGrid>
      <w:tr w:rsidR="00002EA8" w14:paraId="323685B3" w14:textId="77777777">
        <w:trPr>
          <w:trHeight w:val="455"/>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6AEFD" w14:textId="77777777" w:rsidR="00002EA8" w:rsidRDefault="00000000">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Feature</w:t>
            </w:r>
          </w:p>
        </w:tc>
        <w:tc>
          <w:tcPr>
            <w:tcW w:w="7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3FDA4" w14:textId="77777777" w:rsidR="00002EA8" w:rsidRDefault="00000000">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Description</w:t>
            </w:r>
          </w:p>
        </w:tc>
      </w:tr>
      <w:tr w:rsidR="00002EA8" w14:paraId="240B33A3" w14:textId="77777777">
        <w:trPr>
          <w:trHeight w:val="455"/>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3E6F0" w14:textId="77777777" w:rsidR="00002EA8" w:rsidRDefault="00000000">
            <w:pPr>
              <w:spacing w:before="240" w:after="24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lastRenderedPageBreak/>
              <w:t>lon</w:t>
            </w:r>
            <w:proofErr w:type="spellEnd"/>
          </w:p>
        </w:tc>
        <w:tc>
          <w:tcPr>
            <w:tcW w:w="7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F66E5"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Longitude of the aircraft in decimal degrees</w:t>
            </w:r>
          </w:p>
        </w:tc>
      </w:tr>
      <w:tr w:rsidR="00002EA8" w14:paraId="43150A28" w14:textId="77777777">
        <w:trPr>
          <w:trHeight w:val="455"/>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8C2E3" w14:textId="77777777" w:rsidR="00002EA8" w:rsidRDefault="00000000">
            <w:pPr>
              <w:spacing w:before="240" w:after="24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lat</w:t>
            </w:r>
            <w:proofErr w:type="spellEnd"/>
          </w:p>
        </w:tc>
        <w:tc>
          <w:tcPr>
            <w:tcW w:w="7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97408"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Latitude of the aircraft in decimal degrees</w:t>
            </w:r>
          </w:p>
        </w:tc>
      </w:tr>
      <w:tr w:rsidR="00002EA8" w14:paraId="32940EE8" w14:textId="77777777">
        <w:trPr>
          <w:trHeight w:val="455"/>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383AA"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heading</w:t>
            </w:r>
          </w:p>
        </w:tc>
        <w:tc>
          <w:tcPr>
            <w:tcW w:w="7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ED025"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Heading of the aircraft in decimal degrees (0-360)</w:t>
            </w:r>
          </w:p>
        </w:tc>
      </w:tr>
      <w:tr w:rsidR="00002EA8" w14:paraId="5CFC6B6D" w14:textId="77777777">
        <w:trPr>
          <w:trHeight w:val="455"/>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CB099"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velocity</w:t>
            </w:r>
          </w:p>
        </w:tc>
        <w:tc>
          <w:tcPr>
            <w:tcW w:w="7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FC104"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Ground speed of the aircraft in meters per second</w:t>
            </w:r>
          </w:p>
        </w:tc>
      </w:tr>
      <w:tr w:rsidR="00002EA8" w14:paraId="166FF99B" w14:textId="77777777">
        <w:trPr>
          <w:trHeight w:val="455"/>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21E8C" w14:textId="77777777" w:rsidR="00002EA8" w:rsidRDefault="00000000">
            <w:pPr>
              <w:spacing w:before="240" w:after="24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vertrate</w:t>
            </w:r>
            <w:proofErr w:type="spellEnd"/>
          </w:p>
        </w:tc>
        <w:tc>
          <w:tcPr>
            <w:tcW w:w="7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ACB8E"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Vertical rate in meters per second (positive for climbing)</w:t>
            </w:r>
          </w:p>
        </w:tc>
      </w:tr>
      <w:tr w:rsidR="00002EA8" w14:paraId="05F873C1" w14:textId="77777777">
        <w:trPr>
          <w:trHeight w:val="455"/>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75BE4" w14:textId="77777777" w:rsidR="00002EA8" w:rsidRDefault="00000000">
            <w:pPr>
              <w:spacing w:before="240" w:after="24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geoaltitude</w:t>
            </w:r>
            <w:proofErr w:type="spellEnd"/>
          </w:p>
        </w:tc>
        <w:tc>
          <w:tcPr>
            <w:tcW w:w="7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D1697"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Geometric altitude in meters</w:t>
            </w:r>
          </w:p>
        </w:tc>
      </w:tr>
    </w:tbl>
    <w:p w14:paraId="277D5EE0"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These features were organized into temporal sequences with a fixed window size (</w:t>
      </w:r>
      <w:proofErr w:type="spellStart"/>
      <w:r>
        <w:rPr>
          <w:rFonts w:ascii="Times New Roman" w:eastAsia="Times New Roman" w:hAnsi="Times New Roman" w:cs="Times New Roman"/>
          <w:sz w:val="20"/>
          <w:szCs w:val="20"/>
        </w:rPr>
        <w:t>input_sequence_length</w:t>
      </w:r>
      <w:proofErr w:type="spellEnd"/>
      <w:r>
        <w:rPr>
          <w:rFonts w:ascii="Times New Roman" w:eastAsia="Times New Roman" w:hAnsi="Times New Roman" w:cs="Times New Roman"/>
          <w:sz w:val="20"/>
          <w:szCs w:val="20"/>
        </w:rPr>
        <w:t>=44 by default), preserving the inherent temporal relationships in the data. This approach leverages the ability of Transformer and LSTM architectures to automatically learn temporal patterns and dependencies across the sequence.</w:t>
      </w:r>
    </w:p>
    <w:p w14:paraId="0FAD6DDA"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B.4.2 </w:t>
      </w:r>
      <w:proofErr w:type="spellStart"/>
      <w:r>
        <w:rPr>
          <w:rFonts w:ascii="Times New Roman" w:eastAsia="Times New Roman" w:hAnsi="Times New Roman" w:cs="Times New Roman"/>
          <w:b/>
          <w:sz w:val="20"/>
          <w:szCs w:val="20"/>
        </w:rPr>
        <w:t>XGBoost</w:t>
      </w:r>
      <w:proofErr w:type="spellEnd"/>
      <w:r>
        <w:rPr>
          <w:rFonts w:ascii="Times New Roman" w:eastAsia="Times New Roman" w:hAnsi="Times New Roman" w:cs="Times New Roman"/>
          <w:b/>
          <w:sz w:val="20"/>
          <w:szCs w:val="20"/>
        </w:rPr>
        <w:t xml:space="preserve"> Engineered Features:</w:t>
      </w:r>
      <w:r>
        <w:rPr>
          <w:rFonts w:ascii="Times New Roman" w:eastAsia="Times New Roman" w:hAnsi="Times New Roman" w:cs="Times New Roman"/>
          <w:sz w:val="20"/>
          <w:szCs w:val="20"/>
        </w:rPr>
        <w:t xml:space="preserve"> For the </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 xml:space="preserve"> model, which does not inherently handle sequential data, we implemented extensive feature engineering to capture temporal patterns. For each of the six base features, we derived multiple engineered features:</w:t>
      </w:r>
    </w:p>
    <w:p w14:paraId="0B5BF9B3" w14:textId="77777777" w:rsidR="00002EA8" w:rsidRDefault="00000000">
      <w:pPr>
        <w:numPr>
          <w:ilvl w:val="0"/>
          <w:numId w:val="3"/>
        </w:numPr>
        <w:spacing w:before="240"/>
        <w:rPr>
          <w:rFonts w:ascii="Times New Roman" w:eastAsia="Times New Roman" w:hAnsi="Times New Roman" w:cs="Times New Roman"/>
          <w:sz w:val="20"/>
          <w:szCs w:val="20"/>
        </w:rPr>
      </w:pPr>
      <w:r>
        <w:rPr>
          <w:rFonts w:ascii="Times New Roman" w:eastAsia="Times New Roman" w:hAnsi="Times New Roman" w:cs="Times New Roman"/>
          <w:b/>
          <w:sz w:val="20"/>
          <w:szCs w:val="20"/>
        </w:rPr>
        <w:t>Last Values</w:t>
      </w:r>
      <w:r>
        <w:rPr>
          <w:rFonts w:ascii="Times New Roman" w:eastAsia="Times New Roman" w:hAnsi="Times New Roman" w:cs="Times New Roman"/>
          <w:sz w:val="20"/>
          <w:szCs w:val="20"/>
        </w:rPr>
        <w:t>:</w:t>
      </w:r>
    </w:p>
    <w:p w14:paraId="6286EFAA" w14:textId="77777777" w:rsidR="00002EA8" w:rsidRDefault="00000000">
      <w:pPr>
        <w:numPr>
          <w:ilvl w:val="1"/>
          <w:numId w:val="3"/>
        </w:numPr>
        <w:rPr>
          <w:rFonts w:ascii="Times New Roman" w:eastAsia="Times New Roman" w:hAnsi="Times New Roman" w:cs="Times New Roman"/>
          <w:sz w:val="20"/>
          <w:szCs w:val="20"/>
        </w:rPr>
      </w:pPr>
      <w:r>
        <w:rPr>
          <w:rFonts w:ascii="Roboto Mono" w:eastAsia="Roboto Mono" w:hAnsi="Roboto Mono" w:cs="Roboto Mono"/>
          <w:color w:val="188038"/>
          <w:sz w:val="20"/>
          <w:szCs w:val="20"/>
        </w:rPr>
        <w:t>{feature}_last</w:t>
      </w:r>
      <w:r>
        <w:rPr>
          <w:rFonts w:ascii="Times New Roman" w:eastAsia="Times New Roman" w:hAnsi="Times New Roman" w:cs="Times New Roman"/>
          <w:sz w:val="20"/>
          <w:szCs w:val="20"/>
        </w:rPr>
        <w:t xml:space="preserve"> - The most recent value for each base feature</w:t>
      </w:r>
    </w:p>
    <w:p w14:paraId="6DA529F7" w14:textId="77777777" w:rsidR="00002EA8" w:rsidRDefault="00000000">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b/>
          <w:sz w:val="20"/>
          <w:szCs w:val="20"/>
        </w:rPr>
        <w:t>Statistical Features</w:t>
      </w:r>
      <w:r>
        <w:rPr>
          <w:rFonts w:ascii="Times New Roman" w:eastAsia="Times New Roman" w:hAnsi="Times New Roman" w:cs="Times New Roman"/>
          <w:sz w:val="20"/>
          <w:szCs w:val="20"/>
        </w:rPr>
        <w:t>:</w:t>
      </w:r>
    </w:p>
    <w:p w14:paraId="7447E76E" w14:textId="77777777" w:rsidR="00002EA8" w:rsidRDefault="00000000">
      <w:pPr>
        <w:numPr>
          <w:ilvl w:val="1"/>
          <w:numId w:val="3"/>
        </w:numPr>
        <w:rPr>
          <w:rFonts w:ascii="Times New Roman" w:eastAsia="Times New Roman" w:hAnsi="Times New Roman" w:cs="Times New Roman"/>
          <w:sz w:val="20"/>
          <w:szCs w:val="20"/>
        </w:rPr>
      </w:pPr>
      <w:r>
        <w:rPr>
          <w:rFonts w:ascii="Roboto Mono" w:eastAsia="Roboto Mono" w:hAnsi="Roboto Mono" w:cs="Roboto Mono"/>
          <w:color w:val="188038"/>
          <w:sz w:val="20"/>
          <w:szCs w:val="20"/>
        </w:rPr>
        <w:t>{feature}_mean</w:t>
      </w:r>
      <w:r>
        <w:rPr>
          <w:rFonts w:ascii="Times New Roman" w:eastAsia="Times New Roman" w:hAnsi="Times New Roman" w:cs="Times New Roman"/>
          <w:sz w:val="20"/>
          <w:szCs w:val="20"/>
        </w:rPr>
        <w:t xml:space="preserve"> - Mean value over the sequence</w:t>
      </w:r>
    </w:p>
    <w:p w14:paraId="05866D29" w14:textId="77777777" w:rsidR="00002EA8" w:rsidRDefault="00000000">
      <w:pPr>
        <w:numPr>
          <w:ilvl w:val="1"/>
          <w:numId w:val="3"/>
        </w:numPr>
        <w:rPr>
          <w:rFonts w:ascii="Times New Roman" w:eastAsia="Times New Roman" w:hAnsi="Times New Roman" w:cs="Times New Roman"/>
          <w:sz w:val="20"/>
          <w:szCs w:val="20"/>
        </w:rPr>
      </w:pPr>
      <w:r>
        <w:rPr>
          <w:rFonts w:ascii="Roboto Mono" w:eastAsia="Roboto Mono" w:hAnsi="Roboto Mono" w:cs="Roboto Mono"/>
          <w:color w:val="188038"/>
          <w:sz w:val="20"/>
          <w:szCs w:val="20"/>
        </w:rPr>
        <w:t>{feature}_std</w:t>
      </w:r>
      <w:r>
        <w:rPr>
          <w:rFonts w:ascii="Times New Roman" w:eastAsia="Times New Roman" w:hAnsi="Times New Roman" w:cs="Times New Roman"/>
          <w:sz w:val="20"/>
          <w:szCs w:val="20"/>
        </w:rPr>
        <w:t xml:space="preserve"> - Standard deviation over the sequence</w:t>
      </w:r>
    </w:p>
    <w:p w14:paraId="11167DA9" w14:textId="77777777" w:rsidR="00002EA8" w:rsidRDefault="00000000">
      <w:pPr>
        <w:numPr>
          <w:ilvl w:val="1"/>
          <w:numId w:val="3"/>
        </w:numPr>
        <w:rPr>
          <w:rFonts w:ascii="Times New Roman" w:eastAsia="Times New Roman" w:hAnsi="Times New Roman" w:cs="Times New Roman"/>
          <w:sz w:val="20"/>
          <w:szCs w:val="20"/>
        </w:rPr>
      </w:pPr>
      <w:r>
        <w:rPr>
          <w:rFonts w:ascii="Roboto Mono" w:eastAsia="Roboto Mono" w:hAnsi="Roboto Mono" w:cs="Roboto Mono"/>
          <w:color w:val="188038"/>
          <w:sz w:val="20"/>
          <w:szCs w:val="20"/>
        </w:rPr>
        <w:t>{feature}_min</w:t>
      </w:r>
      <w:r>
        <w:rPr>
          <w:rFonts w:ascii="Times New Roman" w:eastAsia="Times New Roman" w:hAnsi="Times New Roman" w:cs="Times New Roman"/>
          <w:sz w:val="20"/>
          <w:szCs w:val="20"/>
        </w:rPr>
        <w:t xml:space="preserve"> - Minimum value in the sequence</w:t>
      </w:r>
    </w:p>
    <w:p w14:paraId="26DF85FA" w14:textId="77777777" w:rsidR="00002EA8" w:rsidRDefault="00000000">
      <w:pPr>
        <w:numPr>
          <w:ilvl w:val="1"/>
          <w:numId w:val="3"/>
        </w:numPr>
        <w:rPr>
          <w:rFonts w:ascii="Times New Roman" w:eastAsia="Times New Roman" w:hAnsi="Times New Roman" w:cs="Times New Roman"/>
          <w:sz w:val="20"/>
          <w:szCs w:val="20"/>
        </w:rPr>
      </w:pPr>
      <w:r>
        <w:rPr>
          <w:rFonts w:ascii="Roboto Mono" w:eastAsia="Roboto Mono" w:hAnsi="Roboto Mono" w:cs="Roboto Mono"/>
          <w:color w:val="188038"/>
          <w:sz w:val="20"/>
          <w:szCs w:val="20"/>
        </w:rPr>
        <w:t>{feature}_max</w:t>
      </w:r>
      <w:r>
        <w:rPr>
          <w:rFonts w:ascii="Times New Roman" w:eastAsia="Times New Roman" w:hAnsi="Times New Roman" w:cs="Times New Roman"/>
          <w:sz w:val="20"/>
          <w:szCs w:val="20"/>
        </w:rPr>
        <w:t xml:space="preserve"> - Maximum value in the sequence</w:t>
      </w:r>
    </w:p>
    <w:p w14:paraId="68238988" w14:textId="77777777" w:rsidR="00002EA8" w:rsidRDefault="00000000">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b/>
          <w:sz w:val="20"/>
          <w:szCs w:val="20"/>
        </w:rPr>
        <w:t>Rate of Change Features</w:t>
      </w:r>
      <w:r>
        <w:rPr>
          <w:rFonts w:ascii="Times New Roman" w:eastAsia="Times New Roman" w:hAnsi="Times New Roman" w:cs="Times New Roman"/>
          <w:sz w:val="20"/>
          <w:szCs w:val="20"/>
        </w:rPr>
        <w:t>:</w:t>
      </w:r>
    </w:p>
    <w:p w14:paraId="36600BB6" w14:textId="77777777" w:rsidR="00002EA8" w:rsidRDefault="00000000">
      <w:pPr>
        <w:numPr>
          <w:ilvl w:val="1"/>
          <w:numId w:val="3"/>
        </w:numPr>
        <w:rPr>
          <w:rFonts w:ascii="Times New Roman" w:eastAsia="Times New Roman" w:hAnsi="Times New Roman" w:cs="Times New Roman"/>
          <w:sz w:val="20"/>
          <w:szCs w:val="20"/>
        </w:rPr>
      </w:pPr>
      <w:r>
        <w:rPr>
          <w:rFonts w:ascii="Roboto Mono" w:eastAsia="Roboto Mono" w:hAnsi="Roboto Mono" w:cs="Roboto Mono"/>
          <w:color w:val="188038"/>
          <w:sz w:val="20"/>
          <w:szCs w:val="20"/>
        </w:rPr>
        <w:t>{feature}_delta1</w:t>
      </w:r>
      <w:r>
        <w:rPr>
          <w:rFonts w:ascii="Times New Roman" w:eastAsia="Times New Roman" w:hAnsi="Times New Roman" w:cs="Times New Roman"/>
          <w:sz w:val="20"/>
          <w:szCs w:val="20"/>
        </w:rPr>
        <w:t xml:space="preserve"> - Change between last two timepoints</w:t>
      </w:r>
    </w:p>
    <w:p w14:paraId="1DAE0EC6" w14:textId="77777777" w:rsidR="00002EA8" w:rsidRDefault="00000000">
      <w:pPr>
        <w:numPr>
          <w:ilvl w:val="1"/>
          <w:numId w:val="3"/>
        </w:numPr>
        <w:rPr>
          <w:rFonts w:ascii="Times New Roman" w:eastAsia="Times New Roman" w:hAnsi="Times New Roman" w:cs="Times New Roman"/>
          <w:sz w:val="20"/>
          <w:szCs w:val="20"/>
        </w:rPr>
      </w:pPr>
      <w:r>
        <w:rPr>
          <w:rFonts w:ascii="Roboto Mono" w:eastAsia="Roboto Mono" w:hAnsi="Roboto Mono" w:cs="Roboto Mono"/>
          <w:color w:val="188038"/>
          <w:sz w:val="20"/>
          <w:szCs w:val="20"/>
        </w:rPr>
        <w:t>{feature}_delta2</w:t>
      </w:r>
      <w:r>
        <w:rPr>
          <w:rFonts w:ascii="Times New Roman" w:eastAsia="Times New Roman" w:hAnsi="Times New Roman" w:cs="Times New Roman"/>
          <w:sz w:val="20"/>
          <w:szCs w:val="20"/>
        </w:rPr>
        <w:t xml:space="preserve"> - Change over last three timepoints</w:t>
      </w:r>
    </w:p>
    <w:p w14:paraId="39798A9C" w14:textId="77777777" w:rsidR="00002EA8" w:rsidRDefault="00000000">
      <w:pPr>
        <w:numPr>
          <w:ilvl w:val="1"/>
          <w:numId w:val="3"/>
        </w:numPr>
        <w:rPr>
          <w:rFonts w:ascii="Times New Roman" w:eastAsia="Times New Roman" w:hAnsi="Times New Roman" w:cs="Times New Roman"/>
          <w:sz w:val="20"/>
          <w:szCs w:val="20"/>
        </w:rPr>
      </w:pPr>
      <w:r>
        <w:rPr>
          <w:rFonts w:ascii="Roboto Mono" w:eastAsia="Roboto Mono" w:hAnsi="Roboto Mono" w:cs="Roboto Mono"/>
          <w:color w:val="188038"/>
          <w:sz w:val="20"/>
          <w:szCs w:val="20"/>
        </w:rPr>
        <w:t>{feature}_delta5</w:t>
      </w:r>
      <w:r>
        <w:rPr>
          <w:rFonts w:ascii="Times New Roman" w:eastAsia="Times New Roman" w:hAnsi="Times New Roman" w:cs="Times New Roman"/>
          <w:sz w:val="20"/>
          <w:szCs w:val="20"/>
        </w:rPr>
        <w:t xml:space="preserve"> - Change over last six timepoints (when sequence length permits)</w:t>
      </w:r>
    </w:p>
    <w:p w14:paraId="06C763DC" w14:textId="77777777" w:rsidR="00002EA8" w:rsidRDefault="00000000">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b/>
          <w:sz w:val="20"/>
          <w:szCs w:val="20"/>
        </w:rPr>
        <w:t>Acceleration Features</w:t>
      </w:r>
      <w:r>
        <w:rPr>
          <w:rFonts w:ascii="Times New Roman" w:eastAsia="Times New Roman" w:hAnsi="Times New Roman" w:cs="Times New Roman"/>
          <w:sz w:val="20"/>
          <w:szCs w:val="20"/>
        </w:rPr>
        <w:t>:</w:t>
      </w:r>
    </w:p>
    <w:p w14:paraId="2A4E9297" w14:textId="77777777" w:rsidR="00002EA8" w:rsidRDefault="00000000">
      <w:pPr>
        <w:numPr>
          <w:ilvl w:val="1"/>
          <w:numId w:val="3"/>
        </w:numPr>
        <w:spacing w:after="240"/>
        <w:rPr>
          <w:rFonts w:ascii="Times New Roman" w:eastAsia="Times New Roman" w:hAnsi="Times New Roman" w:cs="Times New Roman"/>
          <w:sz w:val="20"/>
          <w:szCs w:val="20"/>
        </w:rPr>
      </w:pPr>
      <w:r>
        <w:rPr>
          <w:rFonts w:ascii="Roboto Mono" w:eastAsia="Roboto Mono" w:hAnsi="Roboto Mono" w:cs="Roboto Mono"/>
          <w:color w:val="188038"/>
          <w:sz w:val="20"/>
          <w:szCs w:val="20"/>
        </w:rPr>
        <w:t>{feature}_accel</w:t>
      </w:r>
      <w:r>
        <w:rPr>
          <w:rFonts w:ascii="Times New Roman" w:eastAsia="Times New Roman" w:hAnsi="Times New Roman" w:cs="Times New Roman"/>
          <w:sz w:val="20"/>
          <w:szCs w:val="20"/>
        </w:rPr>
        <w:t xml:space="preserve"> - Second derivative (change in rate of change)</w:t>
      </w:r>
    </w:p>
    <w:p w14:paraId="235A7004"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This feature engineering process transformed the original 6-feature sequential data into a rich, 24+ feature tabular dataset that enabled </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 xml:space="preserve"> to effectively capture temporal patterns despite not being explicitly designed for </w:t>
      </w:r>
      <w:r>
        <w:rPr>
          <w:rFonts w:ascii="Times New Roman" w:eastAsia="Times New Roman" w:hAnsi="Times New Roman" w:cs="Times New Roman"/>
          <w:sz w:val="20"/>
          <w:szCs w:val="20"/>
        </w:rPr>
        <w:lastRenderedPageBreak/>
        <w:t>sequence modeling. The engineered features provide explicit representations of statistical properties, trends, and dynamics that sequence models must learn implicitly.</w:t>
      </w:r>
    </w:p>
    <w:p w14:paraId="5F881607" w14:textId="77777777" w:rsidR="00002EA8" w:rsidRDefault="00000000">
      <w:pPr>
        <w:pStyle w:val="Heading2"/>
        <w:keepNext w:val="0"/>
        <w:keepLines w:val="0"/>
        <w:spacing w:after="80"/>
        <w:rPr>
          <w:rFonts w:ascii="Times New Roman" w:eastAsia="Times New Roman" w:hAnsi="Times New Roman" w:cs="Times New Roman"/>
          <w:b/>
          <w:sz w:val="20"/>
          <w:szCs w:val="20"/>
        </w:rPr>
      </w:pPr>
      <w:bookmarkStart w:id="34" w:name="_t3njl9gmnlbv" w:colFirst="0" w:colLast="0"/>
      <w:bookmarkEnd w:id="34"/>
      <w:r>
        <w:rPr>
          <w:rFonts w:ascii="Times New Roman" w:eastAsia="Times New Roman" w:hAnsi="Times New Roman" w:cs="Times New Roman"/>
          <w:b/>
          <w:sz w:val="20"/>
          <w:szCs w:val="20"/>
        </w:rPr>
        <w:t>C. Code Structure</w:t>
      </w:r>
    </w:p>
    <w:p w14:paraId="02C1FCD0"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Complete project code is available at: https://github.com/JewelsHovan/Aviation-Milestone2-Project </w:t>
      </w:r>
    </w:p>
    <w:p w14:paraId="670C6B1C" w14:textId="77777777" w:rsidR="00002EA8" w:rsidRDefault="00002EA8">
      <w:pPr>
        <w:rPr>
          <w:rFonts w:ascii="Times New Roman" w:eastAsia="Times New Roman" w:hAnsi="Times New Roman" w:cs="Times New Roman"/>
          <w:sz w:val="20"/>
          <w:szCs w:val="20"/>
        </w:rPr>
      </w:pPr>
    </w:p>
    <w:p w14:paraId="6276102D" w14:textId="77777777" w:rsidR="00002EA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Sample data for each </w:t>
      </w:r>
      <w:proofErr w:type="spellStart"/>
      <w:r>
        <w:rPr>
          <w:rFonts w:ascii="Times New Roman" w:eastAsia="Times New Roman" w:hAnsi="Times New Roman" w:cs="Times New Roman"/>
          <w:sz w:val="20"/>
          <w:szCs w:val="20"/>
        </w:rPr>
        <w:t>OpenSky</w:t>
      </w:r>
      <w:proofErr w:type="spellEnd"/>
      <w:r>
        <w:rPr>
          <w:rFonts w:ascii="Times New Roman" w:eastAsia="Times New Roman" w:hAnsi="Times New Roman" w:cs="Times New Roman"/>
          <w:sz w:val="20"/>
          <w:szCs w:val="20"/>
        </w:rPr>
        <w:t xml:space="preserve"> database table described in section B can be found in the 'samples' directory of the GitHub repository. </w:t>
      </w:r>
    </w:p>
    <w:p w14:paraId="66577A9E"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35" w:name="_p1715v2ov03t" w:colFirst="0" w:colLast="0"/>
      <w:bookmarkEnd w:id="35"/>
      <w:r>
        <w:rPr>
          <w:rFonts w:ascii="Times New Roman" w:eastAsia="Times New Roman" w:hAnsi="Times New Roman" w:cs="Times New Roman"/>
          <w:b/>
          <w:color w:val="000000"/>
          <w:sz w:val="20"/>
          <w:szCs w:val="20"/>
        </w:rPr>
        <w:t>C.1 Data Pipelines</w:t>
      </w:r>
    </w:p>
    <w:p w14:paraId="4507EB4C"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These modules handle SQL queries and data retrieval from </w:t>
      </w:r>
      <w:proofErr w:type="spellStart"/>
      <w:r>
        <w:rPr>
          <w:rFonts w:ascii="Times New Roman" w:eastAsia="Times New Roman" w:hAnsi="Times New Roman" w:cs="Times New Roman"/>
          <w:sz w:val="20"/>
          <w:szCs w:val="20"/>
        </w:rPr>
        <w:t>OpenSky</w:t>
      </w:r>
      <w:proofErr w:type="spellEnd"/>
      <w:r>
        <w:rPr>
          <w:rFonts w:ascii="Times New Roman" w:eastAsia="Times New Roman" w:hAnsi="Times New Roman" w:cs="Times New Roman"/>
          <w:sz w:val="20"/>
          <w:szCs w:val="20"/>
        </w:rPr>
        <w:t>:</w:t>
      </w:r>
    </w:p>
    <w:p w14:paraId="5BDA8BAA" w14:textId="77777777" w:rsidR="00002EA8" w:rsidRDefault="00000000">
      <w:pPr>
        <w:numPr>
          <w:ilvl w:val="0"/>
          <w:numId w:val="38"/>
        </w:numPr>
        <w:spacing w:before="240"/>
        <w:rPr>
          <w:sz w:val="20"/>
          <w:szCs w:val="20"/>
        </w:rPr>
      </w:pPr>
      <w:r>
        <w:rPr>
          <w:rFonts w:ascii="Times New Roman" w:eastAsia="Times New Roman" w:hAnsi="Times New Roman" w:cs="Times New Roman"/>
          <w:b/>
          <w:sz w:val="20"/>
          <w:szCs w:val="20"/>
        </w:rPr>
        <w:t>Flight Pipeline</w:t>
      </w:r>
      <w:r>
        <w:rPr>
          <w:rFonts w:ascii="Times New Roman" w:eastAsia="Times New Roman" w:hAnsi="Times New Roman" w:cs="Times New Roman"/>
          <w:sz w:val="20"/>
          <w:szCs w:val="20"/>
        </w:rPr>
        <w:t>: src/pipeline/flight_pipeline.py</w:t>
      </w:r>
      <w:r>
        <w:rPr>
          <w:rFonts w:ascii="Times New Roman" w:eastAsia="Times New Roman" w:hAnsi="Times New Roman" w:cs="Times New Roman"/>
          <w:sz w:val="20"/>
          <w:szCs w:val="20"/>
        </w:rPr>
        <w:br/>
      </w:r>
    </w:p>
    <w:p w14:paraId="6A2CD66A" w14:textId="77777777" w:rsidR="00002EA8" w:rsidRDefault="00000000">
      <w:pPr>
        <w:numPr>
          <w:ilvl w:val="1"/>
          <w:numId w:val="38"/>
        </w:numPr>
        <w:rPr>
          <w:rFonts w:ascii="Times New Roman" w:eastAsia="Times New Roman" w:hAnsi="Times New Roman" w:cs="Times New Roman"/>
          <w:sz w:val="20"/>
          <w:szCs w:val="20"/>
        </w:rPr>
      </w:pPr>
      <w:r>
        <w:rPr>
          <w:rFonts w:ascii="Times New Roman" w:eastAsia="Times New Roman" w:hAnsi="Times New Roman" w:cs="Times New Roman"/>
          <w:sz w:val="20"/>
          <w:szCs w:val="20"/>
        </w:rPr>
        <w:t>Handles retrieving flight data in chunks or by sampling</w:t>
      </w:r>
    </w:p>
    <w:p w14:paraId="552AA2A8" w14:textId="77777777" w:rsidR="00002EA8" w:rsidRDefault="00000000">
      <w:pPr>
        <w:numPr>
          <w:ilvl w:val="1"/>
          <w:numId w:val="38"/>
        </w:num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Includes </w:t>
      </w:r>
      <w:proofErr w:type="spellStart"/>
      <w:r>
        <w:rPr>
          <w:rFonts w:ascii="Times New Roman" w:eastAsia="Times New Roman" w:hAnsi="Times New Roman" w:cs="Times New Roman"/>
          <w:sz w:val="20"/>
          <w:szCs w:val="20"/>
        </w:rPr>
        <w:t>FlightsPipeline</w:t>
      </w:r>
      <w:proofErr w:type="spellEnd"/>
      <w:r>
        <w:rPr>
          <w:rFonts w:ascii="Times New Roman" w:eastAsia="Times New Roman" w:hAnsi="Times New Roman" w:cs="Times New Roman"/>
          <w:sz w:val="20"/>
          <w:szCs w:val="20"/>
        </w:rPr>
        <w:t xml:space="preserve"> class with methods for different retrieval strategies</w:t>
      </w:r>
    </w:p>
    <w:p w14:paraId="5FAEF46D" w14:textId="77777777" w:rsidR="00002EA8" w:rsidRDefault="00000000">
      <w:pPr>
        <w:numPr>
          <w:ilvl w:val="0"/>
          <w:numId w:val="38"/>
        </w:numPr>
        <w:rPr>
          <w:sz w:val="20"/>
          <w:szCs w:val="20"/>
        </w:rPr>
      </w:pPr>
      <w:r>
        <w:rPr>
          <w:rFonts w:ascii="Times New Roman" w:eastAsia="Times New Roman" w:hAnsi="Times New Roman" w:cs="Times New Roman"/>
          <w:b/>
          <w:sz w:val="20"/>
          <w:szCs w:val="20"/>
        </w:rPr>
        <w:t>State Vector Pipeline</w:t>
      </w:r>
      <w:r>
        <w:rPr>
          <w:rFonts w:ascii="Times New Roman" w:eastAsia="Times New Roman" w:hAnsi="Times New Roman" w:cs="Times New Roman"/>
          <w:sz w:val="20"/>
          <w:szCs w:val="20"/>
        </w:rPr>
        <w:t>: src/pipeline/state_vector_pipeline.py</w:t>
      </w:r>
      <w:r>
        <w:rPr>
          <w:rFonts w:ascii="Times New Roman" w:eastAsia="Times New Roman" w:hAnsi="Times New Roman" w:cs="Times New Roman"/>
          <w:sz w:val="20"/>
          <w:szCs w:val="20"/>
        </w:rPr>
        <w:br/>
      </w:r>
    </w:p>
    <w:p w14:paraId="55E3DAEE" w14:textId="77777777" w:rsidR="00002EA8" w:rsidRDefault="00000000">
      <w:pPr>
        <w:numPr>
          <w:ilvl w:val="1"/>
          <w:numId w:val="38"/>
        </w:numPr>
        <w:rPr>
          <w:rFonts w:ascii="Times New Roman" w:eastAsia="Times New Roman" w:hAnsi="Times New Roman" w:cs="Times New Roman"/>
          <w:sz w:val="20"/>
          <w:szCs w:val="20"/>
        </w:rPr>
      </w:pPr>
      <w:r>
        <w:rPr>
          <w:rFonts w:ascii="Times New Roman" w:eastAsia="Times New Roman" w:hAnsi="Times New Roman" w:cs="Times New Roman"/>
          <w:sz w:val="20"/>
          <w:szCs w:val="20"/>
        </w:rPr>
        <w:t>Similar structure to flight pipeline but focused on state vector data</w:t>
      </w:r>
    </w:p>
    <w:p w14:paraId="2152B46E" w14:textId="77777777" w:rsidR="00002EA8" w:rsidRDefault="00000000">
      <w:pPr>
        <w:numPr>
          <w:ilvl w:val="1"/>
          <w:numId w:val="38"/>
        </w:numPr>
        <w:spacing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Contains </w:t>
      </w:r>
      <w:proofErr w:type="spellStart"/>
      <w:r>
        <w:rPr>
          <w:rFonts w:ascii="Times New Roman" w:eastAsia="Times New Roman" w:hAnsi="Times New Roman" w:cs="Times New Roman"/>
          <w:sz w:val="20"/>
          <w:szCs w:val="20"/>
        </w:rPr>
        <w:t>StateVectorPipeline</w:t>
      </w:r>
      <w:proofErr w:type="spellEnd"/>
      <w:r>
        <w:rPr>
          <w:rFonts w:ascii="Times New Roman" w:eastAsia="Times New Roman" w:hAnsi="Times New Roman" w:cs="Times New Roman"/>
          <w:sz w:val="20"/>
          <w:szCs w:val="20"/>
        </w:rPr>
        <w:t xml:space="preserve"> class with chunking and sampling methods</w:t>
      </w:r>
    </w:p>
    <w:p w14:paraId="7CE09CE0"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36" w:name="_o0iv132se5p2" w:colFirst="0" w:colLast="0"/>
      <w:bookmarkEnd w:id="36"/>
      <w:r>
        <w:rPr>
          <w:rFonts w:ascii="Times New Roman" w:eastAsia="Times New Roman" w:hAnsi="Times New Roman" w:cs="Times New Roman"/>
          <w:b/>
          <w:color w:val="000000"/>
          <w:sz w:val="20"/>
          <w:szCs w:val="20"/>
        </w:rPr>
        <w:t>C.2 Query Modules</w:t>
      </w:r>
    </w:p>
    <w:p w14:paraId="4FEF3110" w14:textId="77777777" w:rsidR="00002EA8"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SQL query generation for </w:t>
      </w:r>
      <w:proofErr w:type="spellStart"/>
      <w:r>
        <w:rPr>
          <w:rFonts w:ascii="Times New Roman" w:eastAsia="Times New Roman" w:hAnsi="Times New Roman" w:cs="Times New Roman"/>
          <w:sz w:val="20"/>
          <w:szCs w:val="20"/>
        </w:rPr>
        <w:t>OpenSky</w:t>
      </w:r>
      <w:proofErr w:type="spellEnd"/>
      <w:r>
        <w:rPr>
          <w:rFonts w:ascii="Times New Roman" w:eastAsia="Times New Roman" w:hAnsi="Times New Roman" w:cs="Times New Roman"/>
          <w:sz w:val="20"/>
          <w:szCs w:val="20"/>
        </w:rPr>
        <w:t xml:space="preserve"> database:</w:t>
      </w:r>
    </w:p>
    <w:p w14:paraId="263A1E09" w14:textId="77777777" w:rsidR="00002EA8" w:rsidRDefault="00000000">
      <w:pPr>
        <w:numPr>
          <w:ilvl w:val="0"/>
          <w:numId w:val="5"/>
        </w:numPr>
        <w:spacing w:before="240"/>
        <w:rPr>
          <w:sz w:val="20"/>
          <w:szCs w:val="20"/>
        </w:rPr>
      </w:pPr>
      <w:r>
        <w:rPr>
          <w:rFonts w:ascii="Times New Roman" w:eastAsia="Times New Roman" w:hAnsi="Times New Roman" w:cs="Times New Roman"/>
          <w:b/>
          <w:sz w:val="20"/>
          <w:szCs w:val="20"/>
        </w:rPr>
        <w:t>Flight Queries</w:t>
      </w:r>
      <w:r>
        <w:rPr>
          <w:rFonts w:ascii="Times New Roman" w:eastAsia="Times New Roman" w:hAnsi="Times New Roman" w:cs="Times New Roman"/>
          <w:sz w:val="20"/>
          <w:szCs w:val="20"/>
        </w:rPr>
        <w:t>: src/queries/flight_queries.py</w:t>
      </w:r>
      <w:r>
        <w:rPr>
          <w:rFonts w:ascii="Times New Roman" w:eastAsia="Times New Roman" w:hAnsi="Times New Roman" w:cs="Times New Roman"/>
          <w:sz w:val="20"/>
          <w:szCs w:val="20"/>
        </w:rPr>
        <w:br/>
      </w:r>
    </w:p>
    <w:p w14:paraId="1E9F1657" w14:textId="77777777" w:rsidR="00002EA8" w:rsidRDefault="00000000">
      <w:pPr>
        <w:numPr>
          <w:ilvl w:val="1"/>
          <w:numId w:val="5"/>
        </w:num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Contains </w:t>
      </w:r>
      <w:proofErr w:type="spellStart"/>
      <w:r>
        <w:rPr>
          <w:rFonts w:ascii="Times New Roman" w:eastAsia="Times New Roman" w:hAnsi="Times New Roman" w:cs="Times New Roman"/>
          <w:sz w:val="20"/>
          <w:szCs w:val="20"/>
        </w:rPr>
        <w:t>FlightQueries</w:t>
      </w:r>
      <w:proofErr w:type="spellEnd"/>
      <w:r>
        <w:rPr>
          <w:rFonts w:ascii="Times New Roman" w:eastAsia="Times New Roman" w:hAnsi="Times New Roman" w:cs="Times New Roman"/>
          <w:sz w:val="20"/>
          <w:szCs w:val="20"/>
        </w:rPr>
        <w:t xml:space="preserve"> class with methods to generate SQL for flights data</w:t>
      </w:r>
    </w:p>
    <w:p w14:paraId="5828BDA1" w14:textId="77777777" w:rsidR="00002EA8" w:rsidRDefault="00000000">
      <w:pPr>
        <w:numPr>
          <w:ilvl w:val="1"/>
          <w:numId w:val="5"/>
        </w:numPr>
        <w:rPr>
          <w:rFonts w:ascii="Times New Roman" w:eastAsia="Times New Roman" w:hAnsi="Times New Roman" w:cs="Times New Roman"/>
          <w:sz w:val="20"/>
          <w:szCs w:val="20"/>
        </w:rPr>
      </w:pPr>
      <w:r>
        <w:rPr>
          <w:rFonts w:ascii="Times New Roman" w:eastAsia="Times New Roman" w:hAnsi="Times New Roman" w:cs="Times New Roman"/>
          <w:sz w:val="20"/>
          <w:szCs w:val="20"/>
        </w:rPr>
        <w:t>Includes queries for flight data versions 4 and 5, as well as ICAO-specific queries</w:t>
      </w:r>
    </w:p>
    <w:p w14:paraId="2DFFA1E8" w14:textId="77777777" w:rsidR="00002EA8" w:rsidRDefault="00000000">
      <w:pPr>
        <w:numPr>
          <w:ilvl w:val="0"/>
          <w:numId w:val="5"/>
        </w:numPr>
        <w:rPr>
          <w:sz w:val="20"/>
          <w:szCs w:val="20"/>
        </w:rPr>
      </w:pPr>
      <w:r>
        <w:rPr>
          <w:rFonts w:ascii="Times New Roman" w:eastAsia="Times New Roman" w:hAnsi="Times New Roman" w:cs="Times New Roman"/>
          <w:b/>
          <w:sz w:val="20"/>
          <w:szCs w:val="20"/>
        </w:rPr>
        <w:t>State Vector Queries</w:t>
      </w:r>
      <w:r>
        <w:rPr>
          <w:rFonts w:ascii="Times New Roman" w:eastAsia="Times New Roman" w:hAnsi="Times New Roman" w:cs="Times New Roman"/>
          <w:sz w:val="20"/>
          <w:szCs w:val="20"/>
        </w:rPr>
        <w:t>: src/queries/state_vector_queries.py</w:t>
      </w:r>
      <w:r>
        <w:rPr>
          <w:rFonts w:ascii="Times New Roman" w:eastAsia="Times New Roman" w:hAnsi="Times New Roman" w:cs="Times New Roman"/>
          <w:sz w:val="20"/>
          <w:szCs w:val="20"/>
        </w:rPr>
        <w:br/>
      </w:r>
    </w:p>
    <w:p w14:paraId="42F301A5" w14:textId="77777777" w:rsidR="00002EA8" w:rsidRDefault="00000000">
      <w:pPr>
        <w:numPr>
          <w:ilvl w:val="1"/>
          <w:numId w:val="5"/>
        </w:num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Contains </w:t>
      </w:r>
      <w:proofErr w:type="spellStart"/>
      <w:r>
        <w:rPr>
          <w:rFonts w:ascii="Times New Roman" w:eastAsia="Times New Roman" w:hAnsi="Times New Roman" w:cs="Times New Roman"/>
          <w:sz w:val="20"/>
          <w:szCs w:val="20"/>
        </w:rPr>
        <w:t>StateVectorQueries</w:t>
      </w:r>
      <w:proofErr w:type="spellEnd"/>
      <w:r>
        <w:rPr>
          <w:rFonts w:ascii="Times New Roman" w:eastAsia="Times New Roman" w:hAnsi="Times New Roman" w:cs="Times New Roman"/>
          <w:sz w:val="20"/>
          <w:szCs w:val="20"/>
        </w:rPr>
        <w:t xml:space="preserve"> class with methods for state vector retrieval</w:t>
      </w:r>
    </w:p>
    <w:p w14:paraId="7F92F1E7" w14:textId="77777777" w:rsidR="00002EA8" w:rsidRDefault="00000000">
      <w:pPr>
        <w:numPr>
          <w:ilvl w:val="1"/>
          <w:numId w:val="5"/>
        </w:numPr>
        <w:spacing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Provides geographic bounding and ICAO-specific queries</w:t>
      </w:r>
    </w:p>
    <w:p w14:paraId="43571863"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37" w:name="_7rjyqt44qouv" w:colFirst="0" w:colLast="0"/>
      <w:bookmarkEnd w:id="37"/>
      <w:r>
        <w:rPr>
          <w:rFonts w:ascii="Times New Roman" w:eastAsia="Times New Roman" w:hAnsi="Times New Roman" w:cs="Times New Roman"/>
          <w:b/>
          <w:color w:val="000000"/>
          <w:sz w:val="20"/>
          <w:szCs w:val="20"/>
        </w:rPr>
        <w:t>C.3 Retrieval Utilities</w:t>
      </w:r>
    </w:p>
    <w:p w14:paraId="7F4F7656" w14:textId="77777777" w:rsidR="00002EA8" w:rsidRDefault="00000000">
      <w:pPr>
        <w:numPr>
          <w:ilvl w:val="0"/>
          <w:numId w:val="26"/>
        </w:numPr>
        <w:spacing w:before="240"/>
        <w:rPr>
          <w:sz w:val="20"/>
          <w:szCs w:val="20"/>
        </w:rPr>
      </w:pPr>
      <w:r>
        <w:rPr>
          <w:rFonts w:ascii="Times New Roman" w:eastAsia="Times New Roman" w:hAnsi="Times New Roman" w:cs="Times New Roman"/>
          <w:b/>
          <w:sz w:val="20"/>
          <w:szCs w:val="20"/>
        </w:rPr>
        <w:t>Interval Generation</w:t>
      </w:r>
      <w:r>
        <w:rPr>
          <w:rFonts w:ascii="Times New Roman" w:eastAsia="Times New Roman" w:hAnsi="Times New Roman" w:cs="Times New Roman"/>
          <w:sz w:val="20"/>
          <w:szCs w:val="20"/>
        </w:rPr>
        <w:t>: src/retrieval/interval_generation.py</w:t>
      </w:r>
      <w:r>
        <w:rPr>
          <w:rFonts w:ascii="Times New Roman" w:eastAsia="Times New Roman" w:hAnsi="Times New Roman" w:cs="Times New Roman"/>
          <w:sz w:val="20"/>
          <w:szCs w:val="20"/>
        </w:rPr>
        <w:br/>
      </w:r>
    </w:p>
    <w:p w14:paraId="267BC26C" w14:textId="77777777" w:rsidR="00002EA8" w:rsidRDefault="00000000">
      <w:pPr>
        <w:numPr>
          <w:ilvl w:val="1"/>
          <w:numId w:val="26"/>
        </w:numPr>
        <w:rPr>
          <w:rFonts w:ascii="Times New Roman" w:eastAsia="Times New Roman" w:hAnsi="Times New Roman" w:cs="Times New Roman"/>
          <w:sz w:val="20"/>
          <w:szCs w:val="20"/>
        </w:rPr>
      </w:pPr>
      <w:r>
        <w:rPr>
          <w:rFonts w:ascii="Times New Roman" w:eastAsia="Times New Roman" w:hAnsi="Times New Roman" w:cs="Times New Roman"/>
          <w:sz w:val="20"/>
          <w:szCs w:val="20"/>
        </w:rPr>
        <w:t>Functions to generate time intervals for data retrieval</w:t>
      </w:r>
    </w:p>
    <w:p w14:paraId="74DE6267" w14:textId="77777777" w:rsidR="00002EA8" w:rsidRDefault="00000000">
      <w:pPr>
        <w:numPr>
          <w:ilvl w:val="1"/>
          <w:numId w:val="26"/>
        </w:numPr>
        <w:rPr>
          <w:rFonts w:ascii="Times New Roman" w:eastAsia="Times New Roman" w:hAnsi="Times New Roman" w:cs="Times New Roman"/>
          <w:sz w:val="20"/>
          <w:szCs w:val="20"/>
        </w:rPr>
      </w:pPr>
      <w:r>
        <w:rPr>
          <w:rFonts w:ascii="Times New Roman" w:eastAsia="Times New Roman" w:hAnsi="Times New Roman" w:cs="Times New Roman"/>
          <w:sz w:val="20"/>
          <w:szCs w:val="20"/>
        </w:rPr>
        <w:t>Includes methods for both chunk-based and random sampling approaches</w:t>
      </w:r>
    </w:p>
    <w:p w14:paraId="1271F9F7" w14:textId="77777777" w:rsidR="00002EA8" w:rsidRDefault="00000000">
      <w:pPr>
        <w:numPr>
          <w:ilvl w:val="0"/>
          <w:numId w:val="26"/>
        </w:numPr>
        <w:rPr>
          <w:sz w:val="20"/>
          <w:szCs w:val="20"/>
        </w:rPr>
      </w:pPr>
      <w:r>
        <w:rPr>
          <w:rFonts w:ascii="Times New Roman" w:eastAsia="Times New Roman" w:hAnsi="Times New Roman" w:cs="Times New Roman"/>
          <w:b/>
          <w:sz w:val="20"/>
          <w:szCs w:val="20"/>
        </w:rPr>
        <w:t>Retrieval Engine</w:t>
      </w:r>
      <w:r>
        <w:rPr>
          <w:rFonts w:ascii="Times New Roman" w:eastAsia="Times New Roman" w:hAnsi="Times New Roman" w:cs="Times New Roman"/>
          <w:sz w:val="20"/>
          <w:szCs w:val="20"/>
        </w:rPr>
        <w:t>: src/retrieval/retrieval_engine.py</w:t>
      </w:r>
      <w:r>
        <w:rPr>
          <w:rFonts w:ascii="Times New Roman" w:eastAsia="Times New Roman" w:hAnsi="Times New Roman" w:cs="Times New Roman"/>
          <w:sz w:val="20"/>
          <w:szCs w:val="20"/>
        </w:rPr>
        <w:br/>
      </w:r>
    </w:p>
    <w:p w14:paraId="398F2577" w14:textId="77777777" w:rsidR="00002EA8" w:rsidRDefault="00000000">
      <w:pPr>
        <w:numPr>
          <w:ilvl w:val="1"/>
          <w:numId w:val="26"/>
        </w:numPr>
        <w:rPr>
          <w:rFonts w:ascii="Times New Roman" w:eastAsia="Times New Roman" w:hAnsi="Times New Roman" w:cs="Times New Roman"/>
          <w:sz w:val="20"/>
          <w:szCs w:val="20"/>
        </w:rPr>
      </w:pPr>
      <w:r>
        <w:rPr>
          <w:rFonts w:ascii="Times New Roman" w:eastAsia="Times New Roman" w:hAnsi="Times New Roman" w:cs="Times New Roman"/>
          <w:sz w:val="20"/>
          <w:szCs w:val="20"/>
        </w:rPr>
        <w:t>Core function to retrieve data using provided intervals and query functions</w:t>
      </w:r>
    </w:p>
    <w:p w14:paraId="439D0A91" w14:textId="77777777" w:rsidR="00002EA8" w:rsidRDefault="00000000">
      <w:pPr>
        <w:numPr>
          <w:ilvl w:val="1"/>
          <w:numId w:val="26"/>
        </w:numPr>
        <w:spacing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Handles the actual execution of queries against </w:t>
      </w:r>
      <w:proofErr w:type="spellStart"/>
      <w:r>
        <w:rPr>
          <w:rFonts w:ascii="Times New Roman" w:eastAsia="Times New Roman" w:hAnsi="Times New Roman" w:cs="Times New Roman"/>
          <w:sz w:val="20"/>
          <w:szCs w:val="20"/>
        </w:rPr>
        <w:t>OpenSky</w:t>
      </w:r>
      <w:proofErr w:type="spellEnd"/>
      <w:r>
        <w:rPr>
          <w:rFonts w:ascii="Times New Roman" w:eastAsia="Times New Roman" w:hAnsi="Times New Roman" w:cs="Times New Roman"/>
          <w:sz w:val="20"/>
          <w:szCs w:val="20"/>
        </w:rPr>
        <w:t xml:space="preserve"> Trino database</w:t>
      </w:r>
    </w:p>
    <w:p w14:paraId="7AAB2953"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38" w:name="_m8xckwl3el0f" w:colFirst="0" w:colLast="0"/>
      <w:bookmarkEnd w:id="38"/>
      <w:r>
        <w:rPr>
          <w:rFonts w:ascii="Times New Roman" w:eastAsia="Times New Roman" w:hAnsi="Times New Roman" w:cs="Times New Roman"/>
          <w:b/>
          <w:color w:val="000000"/>
          <w:sz w:val="20"/>
          <w:szCs w:val="20"/>
        </w:rPr>
        <w:t>C.4 Transformation Modules</w:t>
      </w:r>
    </w:p>
    <w:p w14:paraId="135D4E64" w14:textId="77777777" w:rsidR="00002EA8" w:rsidRDefault="00000000">
      <w:pPr>
        <w:numPr>
          <w:ilvl w:val="0"/>
          <w:numId w:val="36"/>
        </w:numPr>
        <w:spacing w:before="240"/>
        <w:rPr>
          <w:sz w:val="20"/>
          <w:szCs w:val="20"/>
        </w:rPr>
      </w:pPr>
      <w:r>
        <w:rPr>
          <w:rFonts w:ascii="Times New Roman" w:eastAsia="Times New Roman" w:hAnsi="Times New Roman" w:cs="Times New Roman"/>
          <w:b/>
          <w:sz w:val="20"/>
          <w:szCs w:val="20"/>
        </w:rPr>
        <w:lastRenderedPageBreak/>
        <w:t>Flight Preprocessing</w:t>
      </w:r>
      <w:r>
        <w:rPr>
          <w:rFonts w:ascii="Times New Roman" w:eastAsia="Times New Roman" w:hAnsi="Times New Roman" w:cs="Times New Roman"/>
          <w:sz w:val="20"/>
          <w:szCs w:val="20"/>
        </w:rPr>
        <w:t>: src/transformations/flight_preprocessing.py</w:t>
      </w:r>
      <w:r>
        <w:rPr>
          <w:rFonts w:ascii="Times New Roman" w:eastAsia="Times New Roman" w:hAnsi="Times New Roman" w:cs="Times New Roman"/>
          <w:sz w:val="20"/>
          <w:szCs w:val="20"/>
        </w:rPr>
        <w:br/>
      </w:r>
    </w:p>
    <w:p w14:paraId="7D9501C1" w14:textId="77777777" w:rsidR="00002EA8" w:rsidRDefault="00000000">
      <w:pPr>
        <w:numPr>
          <w:ilvl w:val="1"/>
          <w:numId w:val="36"/>
        </w:numPr>
        <w:rPr>
          <w:rFonts w:ascii="Times New Roman" w:eastAsia="Times New Roman" w:hAnsi="Times New Roman" w:cs="Times New Roman"/>
          <w:sz w:val="20"/>
          <w:szCs w:val="20"/>
        </w:rPr>
      </w:pPr>
      <w:r>
        <w:rPr>
          <w:rFonts w:ascii="Times New Roman" w:eastAsia="Times New Roman" w:hAnsi="Times New Roman" w:cs="Times New Roman"/>
          <w:sz w:val="20"/>
          <w:szCs w:val="20"/>
        </w:rPr>
        <w:t>Functions to compute metrics from flight tracks and preprocess flight data</w:t>
      </w:r>
    </w:p>
    <w:p w14:paraId="5871487D" w14:textId="77777777" w:rsidR="00002EA8" w:rsidRDefault="00000000">
      <w:pPr>
        <w:numPr>
          <w:ilvl w:val="1"/>
          <w:numId w:val="36"/>
        </w:numPr>
        <w:rPr>
          <w:rFonts w:ascii="Times New Roman" w:eastAsia="Times New Roman" w:hAnsi="Times New Roman" w:cs="Times New Roman"/>
          <w:sz w:val="20"/>
          <w:szCs w:val="20"/>
        </w:rPr>
      </w:pPr>
      <w:r>
        <w:rPr>
          <w:rFonts w:ascii="Times New Roman" w:eastAsia="Times New Roman" w:hAnsi="Times New Roman" w:cs="Times New Roman"/>
          <w:sz w:val="20"/>
          <w:szCs w:val="20"/>
        </w:rPr>
        <w:t>Provides functions to extract statistical features from raw trajectory data</w:t>
      </w:r>
    </w:p>
    <w:p w14:paraId="0CF6DB86" w14:textId="77777777" w:rsidR="00002EA8" w:rsidRDefault="00000000">
      <w:pPr>
        <w:numPr>
          <w:ilvl w:val="0"/>
          <w:numId w:val="36"/>
        </w:numPr>
        <w:rPr>
          <w:sz w:val="20"/>
          <w:szCs w:val="20"/>
        </w:rPr>
      </w:pPr>
      <w:r>
        <w:rPr>
          <w:rFonts w:ascii="Times New Roman" w:eastAsia="Times New Roman" w:hAnsi="Times New Roman" w:cs="Times New Roman"/>
          <w:b/>
          <w:sz w:val="20"/>
          <w:szCs w:val="20"/>
        </w:rPr>
        <w:t>State Preprocessing</w:t>
      </w:r>
      <w:r>
        <w:rPr>
          <w:rFonts w:ascii="Times New Roman" w:eastAsia="Times New Roman" w:hAnsi="Times New Roman" w:cs="Times New Roman"/>
          <w:sz w:val="20"/>
          <w:szCs w:val="20"/>
        </w:rPr>
        <w:t>: src/transformations/state_preprocessing.py</w:t>
      </w:r>
      <w:r>
        <w:rPr>
          <w:rFonts w:ascii="Times New Roman" w:eastAsia="Times New Roman" w:hAnsi="Times New Roman" w:cs="Times New Roman"/>
          <w:sz w:val="20"/>
          <w:szCs w:val="20"/>
        </w:rPr>
        <w:br/>
      </w:r>
    </w:p>
    <w:p w14:paraId="75505DAC" w14:textId="77777777" w:rsidR="00002EA8" w:rsidRDefault="00000000">
      <w:pPr>
        <w:numPr>
          <w:ilvl w:val="1"/>
          <w:numId w:val="36"/>
        </w:numPr>
        <w:rPr>
          <w:rFonts w:ascii="Times New Roman" w:eastAsia="Times New Roman" w:hAnsi="Times New Roman" w:cs="Times New Roman"/>
          <w:sz w:val="20"/>
          <w:szCs w:val="20"/>
        </w:rPr>
      </w:pPr>
      <w:r>
        <w:rPr>
          <w:rFonts w:ascii="Times New Roman" w:eastAsia="Times New Roman" w:hAnsi="Times New Roman" w:cs="Times New Roman"/>
          <w:sz w:val="20"/>
          <w:szCs w:val="20"/>
        </w:rPr>
        <w:t>Contains functions to resample flight state data at specified intervals</w:t>
      </w:r>
    </w:p>
    <w:p w14:paraId="27267FF4" w14:textId="77777777" w:rsidR="00002EA8" w:rsidRDefault="00000000">
      <w:pPr>
        <w:numPr>
          <w:ilvl w:val="1"/>
          <w:numId w:val="36"/>
        </w:numPr>
        <w:spacing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Ensures consistent sampling rates for model input</w:t>
      </w:r>
    </w:p>
    <w:p w14:paraId="0B077FD9"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39" w:name="_7xjuat7wmvtf" w:colFirst="0" w:colLast="0"/>
      <w:bookmarkEnd w:id="39"/>
      <w:r>
        <w:rPr>
          <w:rFonts w:ascii="Times New Roman" w:eastAsia="Times New Roman" w:hAnsi="Times New Roman" w:cs="Times New Roman"/>
          <w:b/>
          <w:color w:val="000000"/>
          <w:sz w:val="20"/>
          <w:szCs w:val="20"/>
        </w:rPr>
        <w:t>C.5 Model Architecture</w:t>
      </w:r>
    </w:p>
    <w:p w14:paraId="39C050E5" w14:textId="77777777" w:rsidR="00002EA8" w:rsidRDefault="00000000">
      <w:pPr>
        <w:numPr>
          <w:ilvl w:val="0"/>
          <w:numId w:val="32"/>
        </w:numPr>
        <w:spacing w:before="240"/>
        <w:rPr>
          <w:sz w:val="20"/>
          <w:szCs w:val="20"/>
        </w:rPr>
      </w:pPr>
      <w:r>
        <w:rPr>
          <w:rFonts w:ascii="Times New Roman" w:eastAsia="Times New Roman" w:hAnsi="Times New Roman" w:cs="Times New Roman"/>
          <w:b/>
          <w:sz w:val="20"/>
          <w:szCs w:val="20"/>
        </w:rPr>
        <w:t>Model Definitions</w:t>
      </w:r>
      <w:r>
        <w:rPr>
          <w:rFonts w:ascii="Times New Roman" w:eastAsia="Times New Roman" w:hAnsi="Times New Roman" w:cs="Times New Roman"/>
          <w:sz w:val="20"/>
          <w:szCs w:val="20"/>
        </w:rPr>
        <w:t>: state_prediction/models.py Contains all model architectures:</w:t>
      </w:r>
    </w:p>
    <w:p w14:paraId="21EC2959" w14:textId="77777777" w:rsidR="00002EA8" w:rsidRDefault="00000000">
      <w:pPr>
        <w:numPr>
          <w:ilvl w:val="1"/>
          <w:numId w:val="32"/>
        </w:num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TransformerPredictor</w:t>
      </w:r>
      <w:proofErr w:type="spellEnd"/>
      <w:r>
        <w:rPr>
          <w:rFonts w:ascii="Times New Roman" w:eastAsia="Times New Roman" w:hAnsi="Times New Roman" w:cs="Times New Roman"/>
          <w:sz w:val="20"/>
          <w:szCs w:val="20"/>
        </w:rPr>
        <w:t>: Transformer-based sequence predictor</w:t>
      </w:r>
    </w:p>
    <w:p w14:paraId="7BFB1218" w14:textId="77777777" w:rsidR="00002EA8" w:rsidRDefault="00000000">
      <w:pPr>
        <w:numPr>
          <w:ilvl w:val="1"/>
          <w:numId w:val="32"/>
        </w:num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LSTMPredictor</w:t>
      </w:r>
      <w:proofErr w:type="spellEnd"/>
      <w:r>
        <w:rPr>
          <w:rFonts w:ascii="Times New Roman" w:eastAsia="Times New Roman" w:hAnsi="Times New Roman" w:cs="Times New Roman"/>
          <w:sz w:val="20"/>
          <w:szCs w:val="20"/>
        </w:rPr>
        <w:t>: LSTM-based sequence predictor</w:t>
      </w:r>
    </w:p>
    <w:p w14:paraId="69F22FF5" w14:textId="77777777" w:rsidR="00002EA8" w:rsidRDefault="00000000">
      <w:pPr>
        <w:numPr>
          <w:ilvl w:val="1"/>
          <w:numId w:val="32"/>
        </w:num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FFNNPredictor</w:t>
      </w:r>
      <w:proofErr w:type="spellEnd"/>
      <w:r>
        <w:rPr>
          <w:rFonts w:ascii="Times New Roman" w:eastAsia="Times New Roman" w:hAnsi="Times New Roman" w:cs="Times New Roman"/>
          <w:sz w:val="20"/>
          <w:szCs w:val="20"/>
        </w:rPr>
        <w:t>: Feed-forward neural network predictor</w:t>
      </w:r>
    </w:p>
    <w:p w14:paraId="0B26B2FB" w14:textId="77777777" w:rsidR="00002EA8" w:rsidRDefault="00000000">
      <w:pPr>
        <w:numPr>
          <w:ilvl w:val="1"/>
          <w:numId w:val="32"/>
        </w:num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KalmanFilterPredictor</w:t>
      </w:r>
      <w:proofErr w:type="spellEnd"/>
      <w:r>
        <w:rPr>
          <w:rFonts w:ascii="Times New Roman" w:eastAsia="Times New Roman" w:hAnsi="Times New Roman" w:cs="Times New Roman"/>
          <w:sz w:val="20"/>
          <w:szCs w:val="20"/>
        </w:rPr>
        <w:t>: Kalman filter-based predictor</w:t>
      </w:r>
    </w:p>
    <w:p w14:paraId="66AD0D04" w14:textId="77777777" w:rsidR="00002EA8" w:rsidRDefault="00000000">
      <w:pPr>
        <w:numPr>
          <w:ilvl w:val="1"/>
          <w:numId w:val="32"/>
        </w:numPr>
        <w:spacing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Factory function </w:t>
      </w:r>
      <w:proofErr w:type="spellStart"/>
      <w:r>
        <w:rPr>
          <w:rFonts w:ascii="Times New Roman" w:eastAsia="Times New Roman" w:hAnsi="Times New Roman" w:cs="Times New Roman"/>
          <w:sz w:val="20"/>
          <w:szCs w:val="20"/>
        </w:rPr>
        <w:t>get_model</w:t>
      </w:r>
      <w:proofErr w:type="spellEnd"/>
      <w:r>
        <w:rPr>
          <w:rFonts w:ascii="Times New Roman" w:eastAsia="Times New Roman" w:hAnsi="Times New Roman" w:cs="Times New Roman"/>
          <w:sz w:val="20"/>
          <w:szCs w:val="20"/>
        </w:rPr>
        <w:t>() to instantiate the appropriate model</w:t>
      </w:r>
    </w:p>
    <w:p w14:paraId="17D93762"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40" w:name="_v8mxpwtrx46u" w:colFirst="0" w:colLast="0"/>
      <w:bookmarkEnd w:id="40"/>
      <w:r>
        <w:rPr>
          <w:rFonts w:ascii="Times New Roman" w:eastAsia="Times New Roman" w:hAnsi="Times New Roman" w:cs="Times New Roman"/>
          <w:b/>
          <w:color w:val="000000"/>
          <w:sz w:val="20"/>
          <w:szCs w:val="20"/>
        </w:rPr>
        <w:t>C.6 Training Scripts</w:t>
      </w:r>
    </w:p>
    <w:p w14:paraId="032E77C8" w14:textId="77777777" w:rsidR="00002EA8" w:rsidRDefault="00000000">
      <w:pPr>
        <w:numPr>
          <w:ilvl w:val="0"/>
          <w:numId w:val="16"/>
        </w:numPr>
        <w:spacing w:before="240"/>
        <w:rPr>
          <w:sz w:val="20"/>
          <w:szCs w:val="20"/>
        </w:rPr>
      </w:pPr>
      <w:r>
        <w:rPr>
          <w:rFonts w:ascii="Times New Roman" w:eastAsia="Times New Roman" w:hAnsi="Times New Roman" w:cs="Times New Roman"/>
          <w:b/>
          <w:sz w:val="20"/>
          <w:szCs w:val="20"/>
        </w:rPr>
        <w:t>Generic Model Training</w:t>
      </w:r>
      <w:r>
        <w:rPr>
          <w:rFonts w:ascii="Times New Roman" w:eastAsia="Times New Roman" w:hAnsi="Times New Roman" w:cs="Times New Roman"/>
          <w:sz w:val="20"/>
          <w:szCs w:val="20"/>
        </w:rPr>
        <w:t>: state_prediction/scripts/train.py</w:t>
      </w:r>
      <w:r>
        <w:rPr>
          <w:rFonts w:ascii="Times New Roman" w:eastAsia="Times New Roman" w:hAnsi="Times New Roman" w:cs="Times New Roman"/>
          <w:sz w:val="20"/>
          <w:szCs w:val="20"/>
        </w:rPr>
        <w:br/>
      </w:r>
    </w:p>
    <w:p w14:paraId="28B5EA95" w14:textId="77777777" w:rsidR="00002EA8" w:rsidRDefault="00000000">
      <w:pPr>
        <w:numPr>
          <w:ilvl w:val="1"/>
          <w:numId w:val="16"/>
        </w:numPr>
        <w:rPr>
          <w:rFonts w:ascii="Times New Roman" w:eastAsia="Times New Roman" w:hAnsi="Times New Roman" w:cs="Times New Roman"/>
          <w:sz w:val="20"/>
          <w:szCs w:val="20"/>
        </w:rPr>
      </w:pPr>
      <w:r>
        <w:rPr>
          <w:rFonts w:ascii="Times New Roman" w:eastAsia="Times New Roman" w:hAnsi="Times New Roman" w:cs="Times New Roman"/>
          <w:sz w:val="20"/>
          <w:szCs w:val="20"/>
        </w:rPr>
        <w:t>Main training script that handles neural network-based models</w:t>
      </w:r>
    </w:p>
    <w:p w14:paraId="65F50F13" w14:textId="77777777" w:rsidR="00002EA8" w:rsidRDefault="00000000">
      <w:pPr>
        <w:numPr>
          <w:ilvl w:val="1"/>
          <w:numId w:val="16"/>
        </w:numPr>
        <w:rPr>
          <w:rFonts w:ascii="Times New Roman" w:eastAsia="Times New Roman" w:hAnsi="Times New Roman" w:cs="Times New Roman"/>
          <w:sz w:val="20"/>
          <w:szCs w:val="20"/>
        </w:rPr>
      </w:pPr>
      <w:r>
        <w:rPr>
          <w:rFonts w:ascii="Times New Roman" w:eastAsia="Times New Roman" w:hAnsi="Times New Roman" w:cs="Times New Roman"/>
          <w:sz w:val="20"/>
          <w:szCs w:val="20"/>
        </w:rPr>
        <w:t>Includes full training loop with validation, early stopping, and checkpointing</w:t>
      </w:r>
    </w:p>
    <w:p w14:paraId="05503E8C" w14:textId="77777777" w:rsidR="00002EA8" w:rsidRDefault="00000000">
      <w:pPr>
        <w:numPr>
          <w:ilvl w:val="0"/>
          <w:numId w:val="16"/>
        </w:numPr>
        <w:rPr>
          <w:sz w:val="20"/>
          <w:szCs w:val="20"/>
        </w:rPr>
      </w:pPr>
      <w:proofErr w:type="spellStart"/>
      <w:r>
        <w:rPr>
          <w:rFonts w:ascii="Times New Roman" w:eastAsia="Times New Roman" w:hAnsi="Times New Roman" w:cs="Times New Roman"/>
          <w:b/>
          <w:sz w:val="20"/>
          <w:szCs w:val="20"/>
        </w:rPr>
        <w:t>XGBoost</w:t>
      </w:r>
      <w:proofErr w:type="spellEnd"/>
      <w:r>
        <w:rPr>
          <w:rFonts w:ascii="Times New Roman" w:eastAsia="Times New Roman" w:hAnsi="Times New Roman" w:cs="Times New Roman"/>
          <w:b/>
          <w:sz w:val="20"/>
          <w:szCs w:val="20"/>
        </w:rPr>
        <w:t xml:space="preserve"> Training</w:t>
      </w:r>
      <w:r>
        <w:rPr>
          <w:rFonts w:ascii="Times New Roman" w:eastAsia="Times New Roman" w:hAnsi="Times New Roman" w:cs="Times New Roman"/>
          <w:sz w:val="20"/>
          <w:szCs w:val="20"/>
        </w:rPr>
        <w:t>: state_prediction/scripts/train_xgboost.py</w:t>
      </w:r>
      <w:r>
        <w:rPr>
          <w:rFonts w:ascii="Times New Roman" w:eastAsia="Times New Roman" w:hAnsi="Times New Roman" w:cs="Times New Roman"/>
          <w:sz w:val="20"/>
          <w:szCs w:val="20"/>
        </w:rPr>
        <w:br/>
      </w:r>
    </w:p>
    <w:p w14:paraId="727C30E3" w14:textId="77777777" w:rsidR="00002EA8" w:rsidRDefault="00000000">
      <w:pPr>
        <w:numPr>
          <w:ilvl w:val="1"/>
          <w:numId w:val="16"/>
        </w:num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Specialized script for training </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 xml:space="preserve"> models</w:t>
      </w:r>
    </w:p>
    <w:p w14:paraId="216C5EDD" w14:textId="77777777" w:rsidR="00002EA8" w:rsidRDefault="00000000">
      <w:pPr>
        <w:numPr>
          <w:ilvl w:val="1"/>
          <w:numId w:val="16"/>
        </w:numPr>
        <w:spacing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Includes feature engineering specific to </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 xml:space="preserve"> approach</w:t>
      </w:r>
    </w:p>
    <w:p w14:paraId="55801B6D"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41" w:name="_t4sbq2gq8dro" w:colFirst="0" w:colLast="0"/>
      <w:bookmarkEnd w:id="41"/>
      <w:r>
        <w:rPr>
          <w:rFonts w:ascii="Times New Roman" w:eastAsia="Times New Roman" w:hAnsi="Times New Roman" w:cs="Times New Roman"/>
          <w:b/>
          <w:color w:val="000000"/>
          <w:sz w:val="20"/>
          <w:szCs w:val="20"/>
        </w:rPr>
        <w:t>C.7 Prediction and Evaluation</w:t>
      </w:r>
    </w:p>
    <w:p w14:paraId="2EA907F4" w14:textId="77777777" w:rsidR="00002EA8" w:rsidRDefault="00000000">
      <w:pPr>
        <w:numPr>
          <w:ilvl w:val="0"/>
          <w:numId w:val="29"/>
        </w:numPr>
        <w:spacing w:before="240"/>
        <w:rPr>
          <w:sz w:val="20"/>
          <w:szCs w:val="20"/>
        </w:rPr>
      </w:pPr>
      <w:r>
        <w:rPr>
          <w:rFonts w:ascii="Times New Roman" w:eastAsia="Times New Roman" w:hAnsi="Times New Roman" w:cs="Times New Roman"/>
          <w:b/>
          <w:sz w:val="20"/>
          <w:szCs w:val="20"/>
        </w:rPr>
        <w:t>Prediction Script</w:t>
      </w:r>
      <w:r>
        <w:rPr>
          <w:rFonts w:ascii="Times New Roman" w:eastAsia="Times New Roman" w:hAnsi="Times New Roman" w:cs="Times New Roman"/>
          <w:sz w:val="20"/>
          <w:szCs w:val="20"/>
        </w:rPr>
        <w:t>: state_prediction/scripts/predict.py</w:t>
      </w:r>
      <w:r>
        <w:rPr>
          <w:rFonts w:ascii="Times New Roman" w:eastAsia="Times New Roman" w:hAnsi="Times New Roman" w:cs="Times New Roman"/>
          <w:sz w:val="20"/>
          <w:szCs w:val="20"/>
        </w:rPr>
        <w:br/>
      </w:r>
    </w:p>
    <w:p w14:paraId="25A2EFF0" w14:textId="77777777" w:rsidR="00002EA8" w:rsidRDefault="00000000">
      <w:pPr>
        <w:numPr>
          <w:ilvl w:val="1"/>
          <w:numId w:val="29"/>
        </w:numPr>
        <w:rPr>
          <w:rFonts w:ascii="Times New Roman" w:eastAsia="Times New Roman" w:hAnsi="Times New Roman" w:cs="Times New Roman"/>
          <w:sz w:val="20"/>
          <w:szCs w:val="20"/>
        </w:rPr>
      </w:pPr>
      <w:r>
        <w:rPr>
          <w:rFonts w:ascii="Times New Roman" w:eastAsia="Times New Roman" w:hAnsi="Times New Roman" w:cs="Times New Roman"/>
          <w:sz w:val="20"/>
          <w:szCs w:val="20"/>
        </w:rPr>
        <w:t>Main script for generating predictions from trained models</w:t>
      </w:r>
    </w:p>
    <w:p w14:paraId="76DB8AEC" w14:textId="77777777" w:rsidR="00002EA8" w:rsidRDefault="00000000">
      <w:pPr>
        <w:numPr>
          <w:ilvl w:val="1"/>
          <w:numId w:val="29"/>
        </w:numPr>
        <w:rPr>
          <w:rFonts w:ascii="Times New Roman" w:eastAsia="Times New Roman" w:hAnsi="Times New Roman" w:cs="Times New Roman"/>
          <w:sz w:val="20"/>
          <w:szCs w:val="20"/>
        </w:rPr>
      </w:pPr>
      <w:r>
        <w:rPr>
          <w:rFonts w:ascii="Times New Roman" w:eastAsia="Times New Roman" w:hAnsi="Times New Roman" w:cs="Times New Roman"/>
          <w:sz w:val="20"/>
          <w:szCs w:val="20"/>
        </w:rPr>
        <w:t>Can perform single-step prediction or multi-step autoregressive generation</w:t>
      </w:r>
    </w:p>
    <w:p w14:paraId="5F6D7D8A" w14:textId="77777777" w:rsidR="00002EA8" w:rsidRDefault="00000000">
      <w:pPr>
        <w:numPr>
          <w:ilvl w:val="0"/>
          <w:numId w:val="29"/>
        </w:numPr>
        <w:rPr>
          <w:sz w:val="20"/>
          <w:szCs w:val="20"/>
        </w:rPr>
      </w:pPr>
      <w:proofErr w:type="spellStart"/>
      <w:r>
        <w:rPr>
          <w:rFonts w:ascii="Times New Roman" w:eastAsia="Times New Roman" w:hAnsi="Times New Roman" w:cs="Times New Roman"/>
          <w:b/>
          <w:sz w:val="20"/>
          <w:szCs w:val="20"/>
        </w:rPr>
        <w:t>XGBoost</w:t>
      </w:r>
      <w:proofErr w:type="spellEnd"/>
      <w:r>
        <w:rPr>
          <w:rFonts w:ascii="Times New Roman" w:eastAsia="Times New Roman" w:hAnsi="Times New Roman" w:cs="Times New Roman"/>
          <w:b/>
          <w:sz w:val="20"/>
          <w:szCs w:val="20"/>
        </w:rPr>
        <w:t xml:space="preserve"> Prediction</w:t>
      </w:r>
      <w:r>
        <w:rPr>
          <w:rFonts w:ascii="Times New Roman" w:eastAsia="Times New Roman" w:hAnsi="Times New Roman" w:cs="Times New Roman"/>
          <w:sz w:val="20"/>
          <w:szCs w:val="20"/>
        </w:rPr>
        <w:t>: state_prediction/scripts/predict_xgboost.py</w:t>
      </w:r>
      <w:r>
        <w:rPr>
          <w:rFonts w:ascii="Times New Roman" w:eastAsia="Times New Roman" w:hAnsi="Times New Roman" w:cs="Times New Roman"/>
          <w:sz w:val="20"/>
          <w:szCs w:val="20"/>
        </w:rPr>
        <w:br/>
      </w:r>
    </w:p>
    <w:p w14:paraId="0675F014" w14:textId="77777777" w:rsidR="00002EA8" w:rsidRDefault="00000000">
      <w:pPr>
        <w:numPr>
          <w:ilvl w:val="1"/>
          <w:numId w:val="29"/>
        </w:num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Specialized prediction script for </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 xml:space="preserve"> models</w:t>
      </w:r>
    </w:p>
    <w:p w14:paraId="7587D3AE" w14:textId="77777777" w:rsidR="00002EA8" w:rsidRDefault="00000000">
      <w:pPr>
        <w:numPr>
          <w:ilvl w:val="1"/>
          <w:numId w:val="29"/>
        </w:num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Handles the feature engineering required for </w:t>
      </w:r>
      <w:proofErr w:type="spellStart"/>
      <w:r>
        <w:rPr>
          <w:rFonts w:ascii="Times New Roman" w:eastAsia="Times New Roman" w:hAnsi="Times New Roman" w:cs="Times New Roman"/>
          <w:sz w:val="20"/>
          <w:szCs w:val="20"/>
        </w:rPr>
        <w:t>XGBoost</w:t>
      </w:r>
      <w:proofErr w:type="spellEnd"/>
    </w:p>
    <w:p w14:paraId="76D09EB0" w14:textId="77777777" w:rsidR="00002EA8" w:rsidRDefault="00000000">
      <w:pPr>
        <w:numPr>
          <w:ilvl w:val="0"/>
          <w:numId w:val="29"/>
        </w:numPr>
        <w:rPr>
          <w:sz w:val="20"/>
          <w:szCs w:val="20"/>
        </w:rPr>
      </w:pPr>
      <w:r>
        <w:rPr>
          <w:rFonts w:ascii="Times New Roman" w:eastAsia="Times New Roman" w:hAnsi="Times New Roman" w:cs="Times New Roman"/>
          <w:b/>
          <w:sz w:val="20"/>
          <w:szCs w:val="20"/>
        </w:rPr>
        <w:t>Evaluation Script</w:t>
      </w:r>
      <w:r>
        <w:rPr>
          <w:rFonts w:ascii="Times New Roman" w:eastAsia="Times New Roman" w:hAnsi="Times New Roman" w:cs="Times New Roman"/>
          <w:sz w:val="20"/>
          <w:szCs w:val="20"/>
        </w:rPr>
        <w:t>: state_prediction/scripts/evaluate.py</w:t>
      </w:r>
      <w:r>
        <w:rPr>
          <w:rFonts w:ascii="Times New Roman" w:eastAsia="Times New Roman" w:hAnsi="Times New Roman" w:cs="Times New Roman"/>
          <w:sz w:val="20"/>
          <w:szCs w:val="20"/>
        </w:rPr>
        <w:br/>
      </w:r>
    </w:p>
    <w:p w14:paraId="3C64B61B" w14:textId="77777777" w:rsidR="00002EA8" w:rsidRDefault="00000000">
      <w:pPr>
        <w:numPr>
          <w:ilvl w:val="1"/>
          <w:numId w:val="29"/>
        </w:numPr>
        <w:rPr>
          <w:rFonts w:ascii="Times New Roman" w:eastAsia="Times New Roman" w:hAnsi="Times New Roman" w:cs="Times New Roman"/>
          <w:sz w:val="20"/>
          <w:szCs w:val="20"/>
        </w:rPr>
      </w:pPr>
      <w:r>
        <w:rPr>
          <w:rFonts w:ascii="Times New Roman" w:eastAsia="Times New Roman" w:hAnsi="Times New Roman" w:cs="Times New Roman"/>
          <w:sz w:val="20"/>
          <w:szCs w:val="20"/>
        </w:rPr>
        <w:t>Evaluates models using k-fold cross-validation</w:t>
      </w:r>
    </w:p>
    <w:p w14:paraId="7EAB007F" w14:textId="77777777" w:rsidR="00002EA8" w:rsidRDefault="00000000">
      <w:pPr>
        <w:numPr>
          <w:ilvl w:val="1"/>
          <w:numId w:val="29"/>
        </w:numPr>
        <w:rPr>
          <w:rFonts w:ascii="Times New Roman" w:eastAsia="Times New Roman" w:hAnsi="Times New Roman" w:cs="Times New Roman"/>
          <w:sz w:val="20"/>
          <w:szCs w:val="20"/>
        </w:rPr>
      </w:pPr>
      <w:r>
        <w:rPr>
          <w:rFonts w:ascii="Times New Roman" w:eastAsia="Times New Roman" w:hAnsi="Times New Roman" w:cs="Times New Roman"/>
          <w:sz w:val="20"/>
          <w:szCs w:val="20"/>
        </w:rPr>
        <w:t>Calculates multiple error metrics (MSE, RMSE, MAE)</w:t>
      </w:r>
    </w:p>
    <w:p w14:paraId="013F0E6A" w14:textId="77777777" w:rsidR="00002EA8" w:rsidRDefault="00000000">
      <w:pPr>
        <w:numPr>
          <w:ilvl w:val="0"/>
          <w:numId w:val="29"/>
        </w:numPr>
        <w:rPr>
          <w:sz w:val="20"/>
          <w:szCs w:val="20"/>
        </w:rPr>
      </w:pPr>
      <w:proofErr w:type="spellStart"/>
      <w:r>
        <w:rPr>
          <w:rFonts w:ascii="Times New Roman" w:eastAsia="Times New Roman" w:hAnsi="Times New Roman" w:cs="Times New Roman"/>
          <w:b/>
          <w:sz w:val="20"/>
          <w:szCs w:val="20"/>
        </w:rPr>
        <w:t>XGBoost</w:t>
      </w:r>
      <w:proofErr w:type="spellEnd"/>
      <w:r>
        <w:rPr>
          <w:rFonts w:ascii="Times New Roman" w:eastAsia="Times New Roman" w:hAnsi="Times New Roman" w:cs="Times New Roman"/>
          <w:b/>
          <w:sz w:val="20"/>
          <w:szCs w:val="20"/>
        </w:rPr>
        <w:t xml:space="preserve"> Evaluation</w:t>
      </w:r>
      <w:r>
        <w:rPr>
          <w:rFonts w:ascii="Times New Roman" w:eastAsia="Times New Roman" w:hAnsi="Times New Roman" w:cs="Times New Roman"/>
          <w:sz w:val="20"/>
          <w:szCs w:val="20"/>
        </w:rPr>
        <w:t>: state_prediction/scripts/evaluate_xgboost.py</w:t>
      </w:r>
      <w:r>
        <w:rPr>
          <w:rFonts w:ascii="Times New Roman" w:eastAsia="Times New Roman" w:hAnsi="Times New Roman" w:cs="Times New Roman"/>
          <w:sz w:val="20"/>
          <w:szCs w:val="20"/>
        </w:rPr>
        <w:br/>
      </w:r>
    </w:p>
    <w:p w14:paraId="6B1898CD" w14:textId="77777777" w:rsidR="00002EA8" w:rsidRDefault="00000000">
      <w:pPr>
        <w:numPr>
          <w:ilvl w:val="1"/>
          <w:numId w:val="29"/>
        </w:num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Specialized evaluation script for </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 xml:space="preserve"> models</w:t>
      </w:r>
    </w:p>
    <w:p w14:paraId="29AAD554" w14:textId="77777777" w:rsidR="00002EA8" w:rsidRDefault="00000000">
      <w:pPr>
        <w:numPr>
          <w:ilvl w:val="1"/>
          <w:numId w:val="29"/>
        </w:numPr>
        <w:spacing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Allows evaluation of individual target variables or all targets</w:t>
      </w:r>
    </w:p>
    <w:p w14:paraId="19C6C944"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42" w:name="_a0ae0lmcsurv" w:colFirst="0" w:colLast="0"/>
      <w:bookmarkEnd w:id="42"/>
      <w:r>
        <w:rPr>
          <w:rFonts w:ascii="Times New Roman" w:eastAsia="Times New Roman" w:hAnsi="Times New Roman" w:cs="Times New Roman"/>
          <w:b/>
          <w:color w:val="000000"/>
          <w:sz w:val="20"/>
          <w:szCs w:val="20"/>
        </w:rPr>
        <w:t>C.8 Analysis Scripts</w:t>
      </w:r>
    </w:p>
    <w:p w14:paraId="7A23EFB2" w14:textId="77777777" w:rsidR="00002EA8" w:rsidRDefault="00000000">
      <w:pPr>
        <w:numPr>
          <w:ilvl w:val="0"/>
          <w:numId w:val="18"/>
        </w:numPr>
        <w:spacing w:before="240"/>
        <w:rPr>
          <w:sz w:val="20"/>
          <w:szCs w:val="20"/>
        </w:rPr>
      </w:pPr>
      <w:r>
        <w:rPr>
          <w:rFonts w:ascii="Times New Roman" w:eastAsia="Times New Roman" w:hAnsi="Times New Roman" w:cs="Times New Roman"/>
          <w:b/>
          <w:sz w:val="20"/>
          <w:szCs w:val="20"/>
        </w:rPr>
        <w:lastRenderedPageBreak/>
        <w:t>Model Failure Analysis</w:t>
      </w:r>
      <w:r>
        <w:rPr>
          <w:rFonts w:ascii="Times New Roman" w:eastAsia="Times New Roman" w:hAnsi="Times New Roman" w:cs="Times New Roman"/>
          <w:sz w:val="20"/>
          <w:szCs w:val="20"/>
        </w:rPr>
        <w:t>: state_prediction/scripts/analyze_model_failures.py</w:t>
      </w:r>
      <w:r>
        <w:rPr>
          <w:rFonts w:ascii="Times New Roman" w:eastAsia="Times New Roman" w:hAnsi="Times New Roman" w:cs="Times New Roman"/>
          <w:sz w:val="20"/>
          <w:szCs w:val="20"/>
        </w:rPr>
        <w:br/>
      </w:r>
    </w:p>
    <w:p w14:paraId="4FAF7021" w14:textId="77777777" w:rsidR="00002EA8" w:rsidRDefault="00000000">
      <w:pPr>
        <w:numPr>
          <w:ilvl w:val="1"/>
          <w:numId w:val="18"/>
        </w:numPr>
        <w:rPr>
          <w:rFonts w:ascii="Times New Roman" w:eastAsia="Times New Roman" w:hAnsi="Times New Roman" w:cs="Times New Roman"/>
          <w:sz w:val="20"/>
          <w:szCs w:val="20"/>
        </w:rPr>
      </w:pPr>
      <w:r>
        <w:rPr>
          <w:rFonts w:ascii="Times New Roman" w:eastAsia="Times New Roman" w:hAnsi="Times New Roman" w:cs="Times New Roman"/>
          <w:sz w:val="20"/>
          <w:szCs w:val="20"/>
        </w:rPr>
        <w:t>Analyzes cases where the model predictions have high error</w:t>
      </w:r>
    </w:p>
    <w:p w14:paraId="186D948E" w14:textId="77777777" w:rsidR="00002EA8" w:rsidRDefault="00000000">
      <w:pPr>
        <w:numPr>
          <w:ilvl w:val="1"/>
          <w:numId w:val="18"/>
        </w:numPr>
        <w:rPr>
          <w:rFonts w:ascii="Times New Roman" w:eastAsia="Times New Roman" w:hAnsi="Times New Roman" w:cs="Times New Roman"/>
          <w:sz w:val="20"/>
          <w:szCs w:val="20"/>
        </w:rPr>
      </w:pPr>
      <w:r>
        <w:rPr>
          <w:rFonts w:ascii="Times New Roman" w:eastAsia="Times New Roman" w:hAnsi="Times New Roman" w:cs="Times New Roman"/>
          <w:sz w:val="20"/>
          <w:szCs w:val="20"/>
        </w:rPr>
        <w:t>Uses SHAP values to understand feature contributions to errors</w:t>
      </w:r>
    </w:p>
    <w:p w14:paraId="3EE8DB03" w14:textId="77777777" w:rsidR="00002EA8" w:rsidRDefault="00000000">
      <w:pPr>
        <w:numPr>
          <w:ilvl w:val="0"/>
          <w:numId w:val="18"/>
        </w:numPr>
        <w:rPr>
          <w:sz w:val="20"/>
          <w:szCs w:val="20"/>
        </w:rPr>
      </w:pPr>
      <w:proofErr w:type="spellStart"/>
      <w:r>
        <w:rPr>
          <w:rFonts w:ascii="Times New Roman" w:eastAsia="Times New Roman" w:hAnsi="Times New Roman" w:cs="Times New Roman"/>
          <w:b/>
          <w:sz w:val="20"/>
          <w:szCs w:val="20"/>
        </w:rPr>
        <w:t>XGBoost</w:t>
      </w:r>
      <w:proofErr w:type="spellEnd"/>
      <w:r>
        <w:rPr>
          <w:rFonts w:ascii="Times New Roman" w:eastAsia="Times New Roman" w:hAnsi="Times New Roman" w:cs="Times New Roman"/>
          <w:b/>
          <w:sz w:val="20"/>
          <w:szCs w:val="20"/>
        </w:rPr>
        <w:t xml:space="preserve"> Failure Analysis</w:t>
      </w:r>
      <w:r>
        <w:rPr>
          <w:rFonts w:ascii="Times New Roman" w:eastAsia="Times New Roman" w:hAnsi="Times New Roman" w:cs="Times New Roman"/>
          <w:sz w:val="20"/>
          <w:szCs w:val="20"/>
        </w:rPr>
        <w:t>: state_prediction/scripts/analyze_xgboost_failures.py</w:t>
      </w:r>
      <w:r>
        <w:rPr>
          <w:rFonts w:ascii="Times New Roman" w:eastAsia="Times New Roman" w:hAnsi="Times New Roman" w:cs="Times New Roman"/>
          <w:sz w:val="20"/>
          <w:szCs w:val="20"/>
        </w:rPr>
        <w:br/>
      </w:r>
    </w:p>
    <w:p w14:paraId="0626CA40" w14:textId="77777777" w:rsidR="00002EA8" w:rsidRDefault="00000000">
      <w:pPr>
        <w:numPr>
          <w:ilvl w:val="1"/>
          <w:numId w:val="18"/>
        </w:num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Similar to the above but specialized for </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 xml:space="preserve"> models</w:t>
      </w:r>
    </w:p>
    <w:p w14:paraId="1929A9A8" w14:textId="77777777" w:rsidR="00002EA8" w:rsidRDefault="00000000">
      <w:pPr>
        <w:numPr>
          <w:ilvl w:val="0"/>
          <w:numId w:val="18"/>
        </w:numPr>
        <w:rPr>
          <w:sz w:val="20"/>
          <w:szCs w:val="20"/>
        </w:rPr>
      </w:pPr>
      <w:r>
        <w:rPr>
          <w:rFonts w:ascii="Times New Roman" w:eastAsia="Times New Roman" w:hAnsi="Times New Roman" w:cs="Times New Roman"/>
          <w:b/>
          <w:sz w:val="20"/>
          <w:szCs w:val="20"/>
        </w:rPr>
        <w:t>Feature Analysis</w:t>
      </w:r>
      <w:r>
        <w:rPr>
          <w:rFonts w:ascii="Times New Roman" w:eastAsia="Times New Roman" w:hAnsi="Times New Roman" w:cs="Times New Roman"/>
          <w:sz w:val="20"/>
          <w:szCs w:val="20"/>
        </w:rPr>
        <w:t>: state_prediction/scripts/feature_analysis.py</w:t>
      </w:r>
      <w:r>
        <w:rPr>
          <w:rFonts w:ascii="Times New Roman" w:eastAsia="Times New Roman" w:hAnsi="Times New Roman" w:cs="Times New Roman"/>
          <w:sz w:val="20"/>
          <w:szCs w:val="20"/>
        </w:rPr>
        <w:br/>
      </w:r>
    </w:p>
    <w:p w14:paraId="6E5E528B" w14:textId="77777777" w:rsidR="00002EA8" w:rsidRDefault="00000000">
      <w:pPr>
        <w:numPr>
          <w:ilvl w:val="1"/>
          <w:numId w:val="18"/>
        </w:numPr>
        <w:rPr>
          <w:rFonts w:ascii="Times New Roman" w:eastAsia="Times New Roman" w:hAnsi="Times New Roman" w:cs="Times New Roman"/>
          <w:sz w:val="20"/>
          <w:szCs w:val="20"/>
        </w:rPr>
      </w:pPr>
      <w:r>
        <w:rPr>
          <w:rFonts w:ascii="Times New Roman" w:eastAsia="Times New Roman" w:hAnsi="Times New Roman" w:cs="Times New Roman"/>
          <w:sz w:val="20"/>
          <w:szCs w:val="20"/>
        </w:rPr>
        <w:t>Performs feature importance analysis and ablation studies</w:t>
      </w:r>
    </w:p>
    <w:p w14:paraId="33918766" w14:textId="77777777" w:rsidR="00002EA8" w:rsidRDefault="00000000">
      <w:pPr>
        <w:numPr>
          <w:ilvl w:val="1"/>
          <w:numId w:val="18"/>
        </w:numPr>
        <w:rPr>
          <w:rFonts w:ascii="Times New Roman" w:eastAsia="Times New Roman" w:hAnsi="Times New Roman" w:cs="Times New Roman"/>
          <w:sz w:val="20"/>
          <w:szCs w:val="20"/>
        </w:rPr>
      </w:pPr>
      <w:r>
        <w:rPr>
          <w:rFonts w:ascii="Times New Roman" w:eastAsia="Times New Roman" w:hAnsi="Times New Roman" w:cs="Times New Roman"/>
          <w:sz w:val="20"/>
          <w:szCs w:val="20"/>
        </w:rPr>
        <w:t>Helps understand which features contribute most to model performance</w:t>
      </w:r>
    </w:p>
    <w:p w14:paraId="710412EB" w14:textId="77777777" w:rsidR="00002EA8" w:rsidRDefault="00000000">
      <w:pPr>
        <w:numPr>
          <w:ilvl w:val="0"/>
          <w:numId w:val="18"/>
        </w:numPr>
        <w:rPr>
          <w:sz w:val="20"/>
          <w:szCs w:val="20"/>
        </w:rPr>
      </w:pPr>
      <w:r>
        <w:rPr>
          <w:rFonts w:ascii="Times New Roman" w:eastAsia="Times New Roman" w:hAnsi="Times New Roman" w:cs="Times New Roman"/>
          <w:b/>
          <w:sz w:val="20"/>
          <w:szCs w:val="20"/>
        </w:rPr>
        <w:t>Sensitivity Analysis</w:t>
      </w:r>
      <w:r>
        <w:rPr>
          <w:rFonts w:ascii="Times New Roman" w:eastAsia="Times New Roman" w:hAnsi="Times New Roman" w:cs="Times New Roman"/>
          <w:sz w:val="20"/>
          <w:szCs w:val="20"/>
        </w:rPr>
        <w:t>: state_prediction/scripts/sensitivity_analysis.py</w:t>
      </w:r>
      <w:r>
        <w:rPr>
          <w:rFonts w:ascii="Times New Roman" w:eastAsia="Times New Roman" w:hAnsi="Times New Roman" w:cs="Times New Roman"/>
          <w:sz w:val="20"/>
          <w:szCs w:val="20"/>
        </w:rPr>
        <w:br/>
      </w:r>
    </w:p>
    <w:p w14:paraId="4456AA6C" w14:textId="77777777" w:rsidR="00002EA8" w:rsidRDefault="00000000">
      <w:pPr>
        <w:numPr>
          <w:ilvl w:val="1"/>
          <w:numId w:val="18"/>
        </w:numPr>
        <w:rPr>
          <w:rFonts w:ascii="Times New Roman" w:eastAsia="Times New Roman" w:hAnsi="Times New Roman" w:cs="Times New Roman"/>
          <w:sz w:val="20"/>
          <w:szCs w:val="20"/>
        </w:rPr>
      </w:pPr>
      <w:r>
        <w:rPr>
          <w:rFonts w:ascii="Times New Roman" w:eastAsia="Times New Roman" w:hAnsi="Times New Roman" w:cs="Times New Roman"/>
          <w:sz w:val="20"/>
          <w:szCs w:val="20"/>
        </w:rPr>
        <w:t>Analyzes how model performance varies with hyperparameter changes</w:t>
      </w:r>
    </w:p>
    <w:p w14:paraId="4BD4BE09" w14:textId="77777777" w:rsidR="00002EA8" w:rsidRDefault="00000000">
      <w:pPr>
        <w:numPr>
          <w:ilvl w:val="1"/>
          <w:numId w:val="18"/>
        </w:numPr>
        <w:rPr>
          <w:rFonts w:ascii="Times New Roman" w:eastAsia="Times New Roman" w:hAnsi="Times New Roman" w:cs="Times New Roman"/>
          <w:sz w:val="20"/>
          <w:szCs w:val="20"/>
        </w:rPr>
      </w:pPr>
      <w:r>
        <w:rPr>
          <w:rFonts w:ascii="Times New Roman" w:eastAsia="Times New Roman" w:hAnsi="Times New Roman" w:cs="Times New Roman"/>
          <w:sz w:val="20"/>
          <w:szCs w:val="20"/>
        </w:rPr>
        <w:t>Particularly focused on LSTM hyperparameters</w:t>
      </w:r>
    </w:p>
    <w:p w14:paraId="3B8B4014" w14:textId="77777777" w:rsidR="00002EA8" w:rsidRDefault="00000000">
      <w:pPr>
        <w:numPr>
          <w:ilvl w:val="0"/>
          <w:numId w:val="18"/>
        </w:numPr>
        <w:rPr>
          <w:sz w:val="20"/>
          <w:szCs w:val="20"/>
        </w:rPr>
      </w:pPr>
      <w:r>
        <w:rPr>
          <w:rFonts w:ascii="Times New Roman" w:eastAsia="Times New Roman" w:hAnsi="Times New Roman" w:cs="Times New Roman"/>
          <w:b/>
          <w:sz w:val="20"/>
          <w:szCs w:val="20"/>
        </w:rPr>
        <w:t>Tradeoff Analysis</w:t>
      </w:r>
      <w:r>
        <w:rPr>
          <w:rFonts w:ascii="Times New Roman" w:eastAsia="Times New Roman" w:hAnsi="Times New Roman" w:cs="Times New Roman"/>
          <w:sz w:val="20"/>
          <w:szCs w:val="20"/>
        </w:rPr>
        <w:t>: state_prediction/scripts/tradeoff_analysis.py</w:t>
      </w:r>
      <w:r>
        <w:rPr>
          <w:rFonts w:ascii="Times New Roman" w:eastAsia="Times New Roman" w:hAnsi="Times New Roman" w:cs="Times New Roman"/>
          <w:sz w:val="20"/>
          <w:szCs w:val="20"/>
        </w:rPr>
        <w:br/>
      </w:r>
    </w:p>
    <w:p w14:paraId="68260CD0" w14:textId="77777777" w:rsidR="00002EA8" w:rsidRDefault="00000000">
      <w:pPr>
        <w:numPr>
          <w:ilvl w:val="1"/>
          <w:numId w:val="18"/>
        </w:numPr>
        <w:rPr>
          <w:rFonts w:ascii="Times New Roman" w:eastAsia="Times New Roman" w:hAnsi="Times New Roman" w:cs="Times New Roman"/>
          <w:sz w:val="20"/>
          <w:szCs w:val="20"/>
        </w:rPr>
      </w:pPr>
      <w:r>
        <w:rPr>
          <w:rFonts w:ascii="Times New Roman" w:eastAsia="Times New Roman" w:hAnsi="Times New Roman" w:cs="Times New Roman"/>
          <w:sz w:val="20"/>
          <w:szCs w:val="20"/>
        </w:rPr>
        <w:t>Analyzes tradeoffs between different model characteristics</w:t>
      </w:r>
    </w:p>
    <w:p w14:paraId="16C687B1" w14:textId="77777777" w:rsidR="00002EA8" w:rsidRDefault="00000000">
      <w:pPr>
        <w:numPr>
          <w:ilvl w:val="1"/>
          <w:numId w:val="18"/>
        </w:numPr>
        <w:spacing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Includes data size vs. accuracy, speed vs. accuracy, and model capacity tradeoffs</w:t>
      </w:r>
    </w:p>
    <w:p w14:paraId="59505C01"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43" w:name="_fokxyf3enm2e" w:colFirst="0" w:colLast="0"/>
      <w:bookmarkEnd w:id="43"/>
      <w:r>
        <w:rPr>
          <w:rFonts w:ascii="Times New Roman" w:eastAsia="Times New Roman" w:hAnsi="Times New Roman" w:cs="Times New Roman"/>
          <w:b/>
          <w:color w:val="000000"/>
          <w:sz w:val="20"/>
          <w:szCs w:val="20"/>
        </w:rPr>
        <w:t>C.9 Data Preparation and Visualization</w:t>
      </w:r>
    </w:p>
    <w:p w14:paraId="7AE66FDF" w14:textId="77777777" w:rsidR="00002EA8" w:rsidRDefault="00000000">
      <w:pPr>
        <w:numPr>
          <w:ilvl w:val="0"/>
          <w:numId w:val="23"/>
        </w:numPr>
        <w:spacing w:before="240"/>
        <w:rPr>
          <w:sz w:val="20"/>
          <w:szCs w:val="20"/>
        </w:rPr>
      </w:pPr>
      <w:r>
        <w:rPr>
          <w:rFonts w:ascii="Times New Roman" w:eastAsia="Times New Roman" w:hAnsi="Times New Roman" w:cs="Times New Roman"/>
          <w:b/>
          <w:sz w:val="20"/>
          <w:szCs w:val="20"/>
        </w:rPr>
        <w:t>Data Preparation</w:t>
      </w:r>
      <w:r>
        <w:rPr>
          <w:rFonts w:ascii="Times New Roman" w:eastAsia="Times New Roman" w:hAnsi="Times New Roman" w:cs="Times New Roman"/>
          <w:sz w:val="20"/>
          <w:szCs w:val="20"/>
        </w:rPr>
        <w:t>: state_prediction/scripts/prepare_data.py</w:t>
      </w:r>
      <w:r>
        <w:rPr>
          <w:rFonts w:ascii="Times New Roman" w:eastAsia="Times New Roman" w:hAnsi="Times New Roman" w:cs="Times New Roman"/>
          <w:sz w:val="20"/>
          <w:szCs w:val="20"/>
        </w:rPr>
        <w:br/>
      </w:r>
    </w:p>
    <w:p w14:paraId="755EB239" w14:textId="77777777" w:rsidR="00002EA8" w:rsidRDefault="00000000">
      <w:pPr>
        <w:numPr>
          <w:ilvl w:val="1"/>
          <w:numId w:val="23"/>
        </w:numPr>
        <w:rPr>
          <w:rFonts w:ascii="Times New Roman" w:eastAsia="Times New Roman" w:hAnsi="Times New Roman" w:cs="Times New Roman"/>
          <w:sz w:val="20"/>
          <w:szCs w:val="20"/>
        </w:rPr>
      </w:pPr>
      <w:r>
        <w:rPr>
          <w:rFonts w:ascii="Times New Roman" w:eastAsia="Times New Roman" w:hAnsi="Times New Roman" w:cs="Times New Roman"/>
          <w:sz w:val="20"/>
          <w:szCs w:val="20"/>
        </w:rPr>
        <w:t>Handles preprocessing of raw flight data for model training</w:t>
      </w:r>
    </w:p>
    <w:p w14:paraId="4CE82A6B" w14:textId="77777777" w:rsidR="00002EA8" w:rsidRDefault="00000000">
      <w:pPr>
        <w:numPr>
          <w:ilvl w:val="1"/>
          <w:numId w:val="23"/>
        </w:numPr>
        <w:rPr>
          <w:rFonts w:ascii="Times New Roman" w:eastAsia="Times New Roman" w:hAnsi="Times New Roman" w:cs="Times New Roman"/>
          <w:sz w:val="20"/>
          <w:szCs w:val="20"/>
        </w:rPr>
      </w:pPr>
      <w:r>
        <w:rPr>
          <w:rFonts w:ascii="Times New Roman" w:eastAsia="Times New Roman" w:hAnsi="Times New Roman" w:cs="Times New Roman"/>
          <w:sz w:val="20"/>
          <w:szCs w:val="20"/>
        </w:rPr>
        <w:t>Creates sliding windows, splits into train/test, and scales the data</w:t>
      </w:r>
    </w:p>
    <w:p w14:paraId="01B03280" w14:textId="77777777" w:rsidR="00002EA8" w:rsidRDefault="00000000">
      <w:pPr>
        <w:numPr>
          <w:ilvl w:val="0"/>
          <w:numId w:val="23"/>
        </w:numPr>
        <w:rPr>
          <w:sz w:val="20"/>
          <w:szCs w:val="20"/>
        </w:rPr>
      </w:pPr>
      <w:r>
        <w:rPr>
          <w:rFonts w:ascii="Times New Roman" w:eastAsia="Times New Roman" w:hAnsi="Times New Roman" w:cs="Times New Roman"/>
          <w:b/>
          <w:sz w:val="20"/>
          <w:szCs w:val="20"/>
        </w:rPr>
        <w:t>Flight Visualization</w:t>
      </w:r>
      <w:r>
        <w:rPr>
          <w:rFonts w:ascii="Times New Roman" w:eastAsia="Times New Roman" w:hAnsi="Times New Roman" w:cs="Times New Roman"/>
          <w:sz w:val="20"/>
          <w:szCs w:val="20"/>
        </w:rPr>
        <w:t>: state_prediction/scripts/visualize_flights.py</w:t>
      </w:r>
      <w:r>
        <w:rPr>
          <w:rFonts w:ascii="Times New Roman" w:eastAsia="Times New Roman" w:hAnsi="Times New Roman" w:cs="Times New Roman"/>
          <w:sz w:val="20"/>
          <w:szCs w:val="20"/>
        </w:rPr>
        <w:br/>
      </w:r>
    </w:p>
    <w:p w14:paraId="5F8E13FE" w14:textId="77777777" w:rsidR="00002EA8" w:rsidRDefault="00000000">
      <w:pPr>
        <w:numPr>
          <w:ilvl w:val="1"/>
          <w:numId w:val="23"/>
        </w:numPr>
        <w:rPr>
          <w:rFonts w:ascii="Times New Roman" w:eastAsia="Times New Roman" w:hAnsi="Times New Roman" w:cs="Times New Roman"/>
          <w:sz w:val="20"/>
          <w:szCs w:val="20"/>
        </w:rPr>
      </w:pPr>
      <w:r>
        <w:rPr>
          <w:rFonts w:ascii="Times New Roman" w:eastAsia="Times New Roman" w:hAnsi="Times New Roman" w:cs="Times New Roman"/>
          <w:sz w:val="20"/>
          <w:szCs w:val="20"/>
        </w:rPr>
        <w:t>Creates visualizations of flight trajectories and predictions</w:t>
      </w:r>
    </w:p>
    <w:p w14:paraId="68A1D9A8" w14:textId="77777777" w:rsidR="00002EA8" w:rsidRDefault="00000000">
      <w:pPr>
        <w:numPr>
          <w:ilvl w:val="1"/>
          <w:numId w:val="23"/>
        </w:numPr>
        <w:rPr>
          <w:rFonts w:ascii="Times New Roman" w:eastAsia="Times New Roman" w:hAnsi="Times New Roman" w:cs="Times New Roman"/>
          <w:sz w:val="20"/>
          <w:szCs w:val="20"/>
        </w:rPr>
      </w:pPr>
      <w:r>
        <w:rPr>
          <w:rFonts w:ascii="Times New Roman" w:eastAsia="Times New Roman" w:hAnsi="Times New Roman" w:cs="Times New Roman"/>
          <w:sz w:val="20"/>
          <w:szCs w:val="20"/>
        </w:rPr>
        <w:t>Includes both simple and enhanced visualization styles</w:t>
      </w:r>
    </w:p>
    <w:p w14:paraId="2427DF78" w14:textId="77777777" w:rsidR="00002EA8" w:rsidRDefault="00000000">
      <w:pPr>
        <w:numPr>
          <w:ilvl w:val="0"/>
          <w:numId w:val="23"/>
        </w:numPr>
        <w:rPr>
          <w:sz w:val="20"/>
          <w:szCs w:val="20"/>
        </w:rPr>
      </w:pPr>
      <w:r>
        <w:rPr>
          <w:rFonts w:ascii="Times New Roman" w:eastAsia="Times New Roman" w:hAnsi="Times New Roman" w:cs="Times New Roman"/>
          <w:b/>
          <w:sz w:val="20"/>
          <w:szCs w:val="20"/>
        </w:rPr>
        <w:t>Single Flight Forecast</w:t>
      </w:r>
      <w:r>
        <w:rPr>
          <w:rFonts w:ascii="Times New Roman" w:eastAsia="Times New Roman" w:hAnsi="Times New Roman" w:cs="Times New Roman"/>
          <w:sz w:val="20"/>
          <w:szCs w:val="20"/>
        </w:rPr>
        <w:t>: state_prediction/scripts/forecast_single_flight.py</w:t>
      </w:r>
      <w:r>
        <w:rPr>
          <w:rFonts w:ascii="Times New Roman" w:eastAsia="Times New Roman" w:hAnsi="Times New Roman" w:cs="Times New Roman"/>
          <w:sz w:val="20"/>
          <w:szCs w:val="20"/>
        </w:rPr>
        <w:br/>
      </w:r>
    </w:p>
    <w:p w14:paraId="28B4C57A" w14:textId="77777777" w:rsidR="00002EA8" w:rsidRDefault="00000000">
      <w:pPr>
        <w:numPr>
          <w:ilvl w:val="1"/>
          <w:numId w:val="23"/>
        </w:numPr>
        <w:rPr>
          <w:rFonts w:ascii="Times New Roman" w:eastAsia="Times New Roman" w:hAnsi="Times New Roman" w:cs="Times New Roman"/>
          <w:sz w:val="20"/>
          <w:szCs w:val="20"/>
        </w:rPr>
      </w:pPr>
      <w:r>
        <w:rPr>
          <w:rFonts w:ascii="Times New Roman" w:eastAsia="Times New Roman" w:hAnsi="Times New Roman" w:cs="Times New Roman"/>
          <w:sz w:val="20"/>
          <w:szCs w:val="20"/>
        </w:rPr>
        <w:t>Predicts and visualizes trajectory for a single flight</w:t>
      </w:r>
    </w:p>
    <w:p w14:paraId="3A08ACB7" w14:textId="77777777" w:rsidR="00002EA8" w:rsidRDefault="00000000">
      <w:pPr>
        <w:numPr>
          <w:ilvl w:val="1"/>
          <w:numId w:val="23"/>
        </w:numPr>
        <w:spacing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Useful for case-study analysis of model performance</w:t>
      </w:r>
    </w:p>
    <w:p w14:paraId="79D6C8AF" w14:textId="77777777" w:rsidR="00002EA8" w:rsidRDefault="00000000">
      <w:pPr>
        <w:pStyle w:val="Heading3"/>
        <w:keepNext w:val="0"/>
        <w:keepLines w:val="0"/>
        <w:spacing w:before="280"/>
        <w:ind w:left="720" w:hanging="360"/>
        <w:rPr>
          <w:rFonts w:ascii="Times New Roman" w:eastAsia="Times New Roman" w:hAnsi="Times New Roman" w:cs="Times New Roman"/>
          <w:b/>
          <w:color w:val="000000"/>
          <w:sz w:val="20"/>
          <w:szCs w:val="20"/>
        </w:rPr>
      </w:pPr>
      <w:bookmarkStart w:id="44" w:name="_p4knsrhcoy1n" w:colFirst="0" w:colLast="0"/>
      <w:bookmarkEnd w:id="44"/>
      <w:r>
        <w:rPr>
          <w:rFonts w:ascii="Times New Roman" w:eastAsia="Times New Roman" w:hAnsi="Times New Roman" w:cs="Times New Roman"/>
          <w:b/>
          <w:color w:val="000000"/>
          <w:sz w:val="20"/>
          <w:szCs w:val="20"/>
        </w:rPr>
        <w:t>C.10 Configuration and Utilities</w:t>
      </w:r>
    </w:p>
    <w:p w14:paraId="3FDDEA78" w14:textId="77777777" w:rsidR="00002EA8" w:rsidRDefault="00000000">
      <w:pPr>
        <w:numPr>
          <w:ilvl w:val="0"/>
          <w:numId w:val="20"/>
        </w:numPr>
        <w:spacing w:before="240"/>
        <w:rPr>
          <w:sz w:val="20"/>
          <w:szCs w:val="20"/>
        </w:rPr>
      </w:pPr>
      <w:r>
        <w:rPr>
          <w:rFonts w:ascii="Times New Roman" w:eastAsia="Times New Roman" w:hAnsi="Times New Roman" w:cs="Times New Roman"/>
          <w:b/>
          <w:sz w:val="20"/>
          <w:szCs w:val="20"/>
        </w:rPr>
        <w:t>Configuration</w:t>
      </w:r>
      <w:r>
        <w:rPr>
          <w:rFonts w:ascii="Times New Roman" w:eastAsia="Times New Roman" w:hAnsi="Times New Roman" w:cs="Times New Roman"/>
          <w:sz w:val="20"/>
          <w:szCs w:val="20"/>
        </w:rPr>
        <w:t>: state_prediction/scripts/config.py</w:t>
      </w:r>
      <w:r>
        <w:rPr>
          <w:rFonts w:ascii="Times New Roman" w:eastAsia="Times New Roman" w:hAnsi="Times New Roman" w:cs="Times New Roman"/>
          <w:sz w:val="20"/>
          <w:szCs w:val="20"/>
        </w:rPr>
        <w:br/>
      </w:r>
    </w:p>
    <w:p w14:paraId="3F78D20A" w14:textId="77777777" w:rsidR="00002EA8" w:rsidRDefault="00000000">
      <w:pPr>
        <w:numPr>
          <w:ilvl w:val="1"/>
          <w:numId w:val="20"/>
        </w:numPr>
        <w:rPr>
          <w:rFonts w:ascii="Times New Roman" w:eastAsia="Times New Roman" w:hAnsi="Times New Roman" w:cs="Times New Roman"/>
          <w:sz w:val="20"/>
          <w:szCs w:val="20"/>
        </w:rPr>
      </w:pPr>
      <w:r>
        <w:rPr>
          <w:rFonts w:ascii="Times New Roman" w:eastAsia="Times New Roman" w:hAnsi="Times New Roman" w:cs="Times New Roman"/>
          <w:sz w:val="20"/>
          <w:szCs w:val="20"/>
        </w:rPr>
        <w:t>Contains all configuration parameters for the project</w:t>
      </w:r>
    </w:p>
    <w:p w14:paraId="191E984F" w14:textId="77777777" w:rsidR="00002EA8" w:rsidRDefault="00000000">
      <w:pPr>
        <w:numPr>
          <w:ilvl w:val="1"/>
          <w:numId w:val="20"/>
        </w:numPr>
        <w:rPr>
          <w:rFonts w:ascii="Times New Roman" w:eastAsia="Times New Roman" w:hAnsi="Times New Roman" w:cs="Times New Roman"/>
          <w:sz w:val="20"/>
          <w:szCs w:val="20"/>
        </w:rPr>
      </w:pPr>
      <w:r>
        <w:rPr>
          <w:rFonts w:ascii="Times New Roman" w:eastAsia="Times New Roman" w:hAnsi="Times New Roman" w:cs="Times New Roman"/>
          <w:sz w:val="20"/>
          <w:szCs w:val="20"/>
        </w:rPr>
        <w:t>Includes data, model, training, and path configurations</w:t>
      </w:r>
    </w:p>
    <w:p w14:paraId="45C5DDE6" w14:textId="77777777" w:rsidR="00002EA8" w:rsidRDefault="00000000">
      <w:pPr>
        <w:numPr>
          <w:ilvl w:val="0"/>
          <w:numId w:val="20"/>
        </w:numPr>
        <w:rPr>
          <w:sz w:val="20"/>
          <w:szCs w:val="20"/>
        </w:rPr>
      </w:pPr>
      <w:r>
        <w:rPr>
          <w:rFonts w:ascii="Times New Roman" w:eastAsia="Times New Roman" w:hAnsi="Times New Roman" w:cs="Times New Roman"/>
          <w:b/>
          <w:sz w:val="20"/>
          <w:szCs w:val="20"/>
        </w:rPr>
        <w:t>Path Utilities</w:t>
      </w:r>
      <w:r>
        <w:rPr>
          <w:rFonts w:ascii="Times New Roman" w:eastAsia="Times New Roman" w:hAnsi="Times New Roman" w:cs="Times New Roman"/>
          <w:sz w:val="20"/>
          <w:szCs w:val="20"/>
        </w:rPr>
        <w:t>: src/utils/paths.py and state_prediction/scripts/paths.py</w:t>
      </w:r>
      <w:r>
        <w:rPr>
          <w:rFonts w:ascii="Times New Roman" w:eastAsia="Times New Roman" w:hAnsi="Times New Roman" w:cs="Times New Roman"/>
          <w:sz w:val="20"/>
          <w:szCs w:val="20"/>
        </w:rPr>
        <w:br/>
      </w:r>
    </w:p>
    <w:p w14:paraId="52DE9A2B" w14:textId="77777777" w:rsidR="00002EA8" w:rsidRDefault="00000000">
      <w:pPr>
        <w:numPr>
          <w:ilvl w:val="1"/>
          <w:numId w:val="20"/>
        </w:numPr>
        <w:rPr>
          <w:rFonts w:ascii="Times New Roman" w:eastAsia="Times New Roman" w:hAnsi="Times New Roman" w:cs="Times New Roman"/>
          <w:sz w:val="20"/>
          <w:szCs w:val="20"/>
        </w:rPr>
      </w:pPr>
      <w:r>
        <w:rPr>
          <w:rFonts w:ascii="Times New Roman" w:eastAsia="Times New Roman" w:hAnsi="Times New Roman" w:cs="Times New Roman"/>
          <w:sz w:val="20"/>
          <w:szCs w:val="20"/>
        </w:rPr>
        <w:t>Define project directory structure</w:t>
      </w:r>
    </w:p>
    <w:p w14:paraId="40CD46C0" w14:textId="77777777" w:rsidR="00002EA8" w:rsidRDefault="00000000">
      <w:pPr>
        <w:numPr>
          <w:ilvl w:val="1"/>
          <w:numId w:val="20"/>
        </w:numPr>
        <w:rPr>
          <w:rFonts w:ascii="Times New Roman" w:eastAsia="Times New Roman" w:hAnsi="Times New Roman" w:cs="Times New Roman"/>
          <w:sz w:val="20"/>
          <w:szCs w:val="20"/>
        </w:rPr>
      </w:pPr>
      <w:r>
        <w:rPr>
          <w:rFonts w:ascii="Times New Roman" w:eastAsia="Times New Roman" w:hAnsi="Times New Roman" w:cs="Times New Roman"/>
          <w:sz w:val="20"/>
          <w:szCs w:val="20"/>
        </w:rPr>
        <w:t>Ensure consistent file paths across the project</w:t>
      </w:r>
    </w:p>
    <w:p w14:paraId="1E201981" w14:textId="77777777" w:rsidR="00002EA8" w:rsidRDefault="00000000">
      <w:pPr>
        <w:numPr>
          <w:ilvl w:val="0"/>
          <w:numId w:val="20"/>
        </w:numPr>
        <w:rPr>
          <w:sz w:val="20"/>
          <w:szCs w:val="20"/>
        </w:rPr>
      </w:pPr>
      <w:r>
        <w:rPr>
          <w:rFonts w:ascii="Times New Roman" w:eastAsia="Times New Roman" w:hAnsi="Times New Roman" w:cs="Times New Roman"/>
          <w:b/>
          <w:sz w:val="20"/>
          <w:szCs w:val="20"/>
        </w:rPr>
        <w:t>Constants</w:t>
      </w:r>
      <w:r>
        <w:rPr>
          <w:rFonts w:ascii="Times New Roman" w:eastAsia="Times New Roman" w:hAnsi="Times New Roman" w:cs="Times New Roman"/>
          <w:sz w:val="20"/>
          <w:szCs w:val="20"/>
        </w:rPr>
        <w:t>: src/utils/constants.py</w:t>
      </w:r>
      <w:r>
        <w:rPr>
          <w:rFonts w:ascii="Times New Roman" w:eastAsia="Times New Roman" w:hAnsi="Times New Roman" w:cs="Times New Roman"/>
          <w:sz w:val="20"/>
          <w:szCs w:val="20"/>
        </w:rPr>
        <w:br/>
      </w:r>
    </w:p>
    <w:p w14:paraId="507F36F7" w14:textId="77777777" w:rsidR="00002EA8" w:rsidRDefault="00000000">
      <w:pPr>
        <w:numPr>
          <w:ilvl w:val="1"/>
          <w:numId w:val="20"/>
        </w:numPr>
        <w:rPr>
          <w:rFonts w:ascii="Times New Roman" w:eastAsia="Times New Roman" w:hAnsi="Times New Roman" w:cs="Times New Roman"/>
          <w:sz w:val="20"/>
          <w:szCs w:val="20"/>
        </w:rPr>
      </w:pPr>
      <w:r>
        <w:rPr>
          <w:rFonts w:ascii="Times New Roman" w:eastAsia="Times New Roman" w:hAnsi="Times New Roman" w:cs="Times New Roman"/>
          <w:sz w:val="20"/>
          <w:szCs w:val="20"/>
        </w:rPr>
        <w:t>Defines constants like geographic bounds and airport information</w:t>
      </w:r>
    </w:p>
    <w:p w14:paraId="3B6C780C" w14:textId="77777777" w:rsidR="00002EA8" w:rsidRDefault="00000000">
      <w:pPr>
        <w:numPr>
          <w:ilvl w:val="0"/>
          <w:numId w:val="20"/>
        </w:numPr>
        <w:rPr>
          <w:sz w:val="20"/>
          <w:szCs w:val="20"/>
        </w:rPr>
      </w:pPr>
      <w:r>
        <w:rPr>
          <w:rFonts w:ascii="Times New Roman" w:eastAsia="Times New Roman" w:hAnsi="Times New Roman" w:cs="Times New Roman"/>
          <w:b/>
          <w:sz w:val="20"/>
          <w:szCs w:val="20"/>
        </w:rPr>
        <w:lastRenderedPageBreak/>
        <w:t>File Utilities</w:t>
      </w:r>
      <w:r>
        <w:rPr>
          <w:rFonts w:ascii="Times New Roman" w:eastAsia="Times New Roman" w:hAnsi="Times New Roman" w:cs="Times New Roman"/>
          <w:sz w:val="20"/>
          <w:szCs w:val="20"/>
        </w:rPr>
        <w:t>: src/utils/file_utils.py</w:t>
      </w:r>
      <w:r>
        <w:rPr>
          <w:rFonts w:ascii="Times New Roman" w:eastAsia="Times New Roman" w:hAnsi="Times New Roman" w:cs="Times New Roman"/>
          <w:sz w:val="20"/>
          <w:szCs w:val="20"/>
        </w:rPr>
        <w:br/>
      </w:r>
    </w:p>
    <w:p w14:paraId="4B4647CA" w14:textId="77777777" w:rsidR="00002EA8" w:rsidRDefault="00000000">
      <w:pPr>
        <w:numPr>
          <w:ilvl w:val="1"/>
          <w:numId w:val="20"/>
        </w:numPr>
        <w:rPr>
          <w:rFonts w:ascii="Times New Roman" w:eastAsia="Times New Roman" w:hAnsi="Times New Roman" w:cs="Times New Roman"/>
          <w:sz w:val="20"/>
          <w:szCs w:val="20"/>
        </w:rPr>
      </w:pPr>
      <w:r>
        <w:rPr>
          <w:rFonts w:ascii="Times New Roman" w:eastAsia="Times New Roman" w:hAnsi="Times New Roman" w:cs="Times New Roman"/>
          <w:sz w:val="20"/>
          <w:szCs w:val="20"/>
        </w:rPr>
        <w:t>Functions for file operations, particularly saving to CSV and Parquet formats</w:t>
      </w:r>
    </w:p>
    <w:p w14:paraId="623CEBA5" w14:textId="77777777" w:rsidR="00002EA8" w:rsidRDefault="00000000">
      <w:pPr>
        <w:numPr>
          <w:ilvl w:val="0"/>
          <w:numId w:val="20"/>
        </w:numPr>
        <w:rPr>
          <w:sz w:val="20"/>
          <w:szCs w:val="20"/>
        </w:rPr>
      </w:pPr>
      <w:r>
        <w:rPr>
          <w:rFonts w:ascii="Times New Roman" w:eastAsia="Times New Roman" w:hAnsi="Times New Roman" w:cs="Times New Roman"/>
          <w:b/>
          <w:sz w:val="20"/>
          <w:szCs w:val="20"/>
        </w:rPr>
        <w:t>Time Utilities</w:t>
      </w:r>
      <w:r>
        <w:rPr>
          <w:rFonts w:ascii="Times New Roman" w:eastAsia="Times New Roman" w:hAnsi="Times New Roman" w:cs="Times New Roman"/>
          <w:sz w:val="20"/>
          <w:szCs w:val="20"/>
        </w:rPr>
        <w:t>: src/utils/time_utils.py</w:t>
      </w:r>
      <w:r>
        <w:rPr>
          <w:rFonts w:ascii="Times New Roman" w:eastAsia="Times New Roman" w:hAnsi="Times New Roman" w:cs="Times New Roman"/>
          <w:sz w:val="20"/>
          <w:szCs w:val="20"/>
        </w:rPr>
        <w:br/>
      </w:r>
    </w:p>
    <w:p w14:paraId="5628FBEC" w14:textId="77777777" w:rsidR="00002EA8" w:rsidRDefault="00000000">
      <w:pPr>
        <w:numPr>
          <w:ilvl w:val="1"/>
          <w:numId w:val="20"/>
        </w:numPr>
        <w:spacing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Functions for parsing dates and sampling random datetimes</w:t>
      </w:r>
    </w:p>
    <w:p w14:paraId="7D55648C" w14:textId="77777777" w:rsidR="00002EA8" w:rsidRDefault="00000000">
      <w:pPr>
        <w:pStyle w:val="Heading2"/>
        <w:keepNext w:val="0"/>
        <w:keepLines w:val="0"/>
        <w:spacing w:after="80"/>
        <w:rPr>
          <w:rFonts w:ascii="Times New Roman" w:eastAsia="Times New Roman" w:hAnsi="Times New Roman" w:cs="Times New Roman"/>
          <w:b/>
          <w:sz w:val="20"/>
          <w:szCs w:val="20"/>
        </w:rPr>
      </w:pPr>
      <w:bookmarkStart w:id="45" w:name="_yknhx5viod8l" w:colFirst="0" w:colLast="0"/>
      <w:bookmarkEnd w:id="45"/>
      <w:r>
        <w:rPr>
          <w:rFonts w:ascii="Times New Roman" w:eastAsia="Times New Roman" w:hAnsi="Times New Roman" w:cs="Times New Roman"/>
          <w:b/>
          <w:sz w:val="20"/>
          <w:szCs w:val="20"/>
        </w:rPr>
        <w:t>D. Key Visualizations</w:t>
      </w:r>
    </w:p>
    <w:p w14:paraId="4FFF4A91" w14:textId="77777777" w:rsidR="00002EA8" w:rsidRDefault="00000000">
      <w:pPr>
        <w:pStyle w:val="Heading3"/>
        <w:keepNext w:val="0"/>
        <w:keepLines w:val="0"/>
        <w:spacing w:before="280"/>
        <w:ind w:left="720" w:hanging="360"/>
        <w:rPr>
          <w:rFonts w:ascii="Times New Roman" w:eastAsia="Times New Roman" w:hAnsi="Times New Roman" w:cs="Times New Roman"/>
          <w:b/>
          <w:color w:val="000000"/>
          <w:sz w:val="20"/>
          <w:szCs w:val="20"/>
        </w:rPr>
      </w:pPr>
      <w:bookmarkStart w:id="46" w:name="_ij8f8uupi0x2" w:colFirst="0" w:colLast="0"/>
      <w:bookmarkEnd w:id="46"/>
      <w:r>
        <w:rPr>
          <w:rFonts w:ascii="Times New Roman" w:eastAsia="Times New Roman" w:hAnsi="Times New Roman" w:cs="Times New Roman"/>
          <w:b/>
          <w:color w:val="000000"/>
          <w:sz w:val="20"/>
          <w:szCs w:val="20"/>
        </w:rPr>
        <w:t>D.1 Model Performance Visualizations</w:t>
      </w:r>
    </w:p>
    <w:p w14:paraId="0FDC7252" w14:textId="77777777" w:rsidR="00002EA8" w:rsidRDefault="00000000">
      <w:pPr>
        <w:numPr>
          <w:ilvl w:val="0"/>
          <w:numId w:val="15"/>
        </w:numPr>
        <w:spacing w:before="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Training loss curves: Located in each model's directory under </w:t>
      </w:r>
      <w:proofErr w:type="spellStart"/>
      <w:r>
        <w:rPr>
          <w:rFonts w:ascii="Times New Roman" w:eastAsia="Times New Roman" w:hAnsi="Times New Roman" w:cs="Times New Roman"/>
          <w:sz w:val="20"/>
          <w:szCs w:val="20"/>
        </w:rPr>
        <w:t>state_prediction</w:t>
      </w:r>
      <w:proofErr w:type="spellEnd"/>
      <w:r>
        <w:rPr>
          <w:rFonts w:ascii="Times New Roman" w:eastAsia="Times New Roman" w:hAnsi="Times New Roman" w:cs="Times New Roman"/>
          <w:sz w:val="20"/>
          <w:szCs w:val="20"/>
        </w:rPr>
        <w:t>/model/&lt;</w:t>
      </w:r>
      <w:proofErr w:type="spellStart"/>
      <w:r>
        <w:rPr>
          <w:rFonts w:ascii="Times New Roman" w:eastAsia="Times New Roman" w:hAnsi="Times New Roman" w:cs="Times New Roman"/>
          <w:sz w:val="20"/>
          <w:szCs w:val="20"/>
        </w:rPr>
        <w:t>model_type</w:t>
      </w:r>
      <w:proofErr w:type="spellEnd"/>
      <w:r>
        <w:rPr>
          <w:rFonts w:ascii="Times New Roman" w:eastAsia="Times New Roman" w:hAnsi="Times New Roman" w:cs="Times New Roman"/>
          <w:sz w:val="20"/>
          <w:szCs w:val="20"/>
        </w:rPr>
        <w:t>&gt;/visualizations/</w:t>
      </w:r>
    </w:p>
    <w:p w14:paraId="171A7EDF" w14:textId="77777777" w:rsidR="00002EA8" w:rsidRDefault="00000000">
      <w:pPr>
        <w:numPr>
          <w:ilvl w:val="0"/>
          <w:numId w:val="15"/>
        </w:numPr>
        <w:spacing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Cross-validation metrics: state_prediction/model/&lt;model_type&gt;/visualizations/&lt;model_type&gt;_cv_metrics.png</w:t>
      </w:r>
    </w:p>
    <w:p w14:paraId="6E81E4A3" w14:textId="77777777" w:rsidR="00002EA8" w:rsidRDefault="00000000">
      <w:pPr>
        <w:pStyle w:val="Heading3"/>
        <w:keepNext w:val="0"/>
        <w:keepLines w:val="0"/>
        <w:spacing w:before="280"/>
        <w:ind w:left="720" w:hanging="360"/>
        <w:rPr>
          <w:rFonts w:ascii="Times New Roman" w:eastAsia="Times New Roman" w:hAnsi="Times New Roman" w:cs="Times New Roman"/>
          <w:b/>
          <w:color w:val="000000"/>
          <w:sz w:val="20"/>
          <w:szCs w:val="20"/>
        </w:rPr>
      </w:pPr>
      <w:bookmarkStart w:id="47" w:name="_13g3db5zu7bz" w:colFirst="0" w:colLast="0"/>
      <w:bookmarkEnd w:id="47"/>
      <w:r>
        <w:rPr>
          <w:rFonts w:ascii="Times New Roman" w:eastAsia="Times New Roman" w:hAnsi="Times New Roman" w:cs="Times New Roman"/>
          <w:b/>
          <w:color w:val="000000"/>
          <w:sz w:val="20"/>
          <w:szCs w:val="20"/>
        </w:rPr>
        <w:t>D.2 Feature Importance Visualizations</w:t>
      </w:r>
    </w:p>
    <w:p w14:paraId="082D20D4" w14:textId="77777777" w:rsidR="00002EA8" w:rsidRDefault="00000000">
      <w:pPr>
        <w:numPr>
          <w:ilvl w:val="0"/>
          <w:numId w:val="31"/>
        </w:numPr>
        <w:spacing w:before="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SHAP summary plots: </w:t>
      </w:r>
      <w:proofErr w:type="spellStart"/>
      <w:r>
        <w:rPr>
          <w:rFonts w:ascii="Times New Roman" w:eastAsia="Times New Roman" w:hAnsi="Times New Roman" w:cs="Times New Roman"/>
          <w:sz w:val="20"/>
          <w:szCs w:val="20"/>
        </w:rPr>
        <w:t>state_prediction</w:t>
      </w:r>
      <w:proofErr w:type="spellEnd"/>
      <w:r>
        <w:rPr>
          <w:rFonts w:ascii="Times New Roman" w:eastAsia="Times New Roman" w:hAnsi="Times New Roman" w:cs="Times New Roman"/>
          <w:sz w:val="20"/>
          <w:szCs w:val="20"/>
        </w:rPr>
        <w:t>/model/</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/&lt;target&gt;_shap_summary.png</w:t>
      </w:r>
    </w:p>
    <w:p w14:paraId="46510FCD" w14:textId="77777777" w:rsidR="00002EA8" w:rsidRDefault="00000000">
      <w:pPr>
        <w:numPr>
          <w:ilvl w:val="0"/>
          <w:numId w:val="31"/>
        </w:num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Feature importance bar charts: </w:t>
      </w:r>
      <w:proofErr w:type="spellStart"/>
      <w:r>
        <w:rPr>
          <w:rFonts w:ascii="Times New Roman" w:eastAsia="Times New Roman" w:hAnsi="Times New Roman" w:cs="Times New Roman"/>
          <w:sz w:val="20"/>
          <w:szCs w:val="20"/>
        </w:rPr>
        <w:t>state_prediction</w:t>
      </w:r>
      <w:proofErr w:type="spellEnd"/>
      <w:r>
        <w:rPr>
          <w:rFonts w:ascii="Times New Roman" w:eastAsia="Times New Roman" w:hAnsi="Times New Roman" w:cs="Times New Roman"/>
          <w:sz w:val="20"/>
          <w:szCs w:val="20"/>
        </w:rPr>
        <w:t>/model/</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/&lt;target&gt;_feature_importance.png</w:t>
      </w:r>
    </w:p>
    <w:p w14:paraId="2ED7FA73" w14:textId="77777777" w:rsidR="00002EA8" w:rsidRDefault="00000000">
      <w:pPr>
        <w:numPr>
          <w:ilvl w:val="0"/>
          <w:numId w:val="31"/>
        </w:numPr>
        <w:spacing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Ablation analysis results: state_prediction/model/&lt;model_type&gt;/visualizations/&lt;model_type&gt;_feature_importance.png</w:t>
      </w:r>
    </w:p>
    <w:p w14:paraId="2EAFD27D"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48" w:name="_e4xt65fvnnbs" w:colFirst="0" w:colLast="0"/>
      <w:bookmarkEnd w:id="48"/>
      <w:r>
        <w:rPr>
          <w:rFonts w:ascii="Times New Roman" w:eastAsia="Times New Roman" w:hAnsi="Times New Roman" w:cs="Times New Roman"/>
          <w:b/>
          <w:color w:val="000000"/>
          <w:sz w:val="20"/>
          <w:szCs w:val="20"/>
        </w:rPr>
        <w:t>D.3 Flight Trajectory Visualizations</w:t>
      </w:r>
    </w:p>
    <w:p w14:paraId="2A2ACE8B" w14:textId="77777777" w:rsidR="00002EA8" w:rsidRDefault="00000000">
      <w:pPr>
        <w:numPr>
          <w:ilvl w:val="0"/>
          <w:numId w:val="24"/>
        </w:numPr>
        <w:spacing w:before="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Multiple flight paths: </w:t>
      </w:r>
      <w:proofErr w:type="spellStart"/>
      <w:r>
        <w:rPr>
          <w:rFonts w:ascii="Times New Roman" w:eastAsia="Times New Roman" w:hAnsi="Times New Roman" w:cs="Times New Roman"/>
          <w:sz w:val="20"/>
          <w:szCs w:val="20"/>
        </w:rPr>
        <w:t>state_prediction</w:t>
      </w:r>
      <w:proofErr w:type="spellEnd"/>
      <w:r>
        <w:rPr>
          <w:rFonts w:ascii="Times New Roman" w:eastAsia="Times New Roman" w:hAnsi="Times New Roman" w:cs="Times New Roman"/>
          <w:sz w:val="20"/>
          <w:szCs w:val="20"/>
        </w:rPr>
        <w:t>/model/visualizations/multiple_flight_paths.png</w:t>
      </w:r>
    </w:p>
    <w:p w14:paraId="474268C3" w14:textId="77777777" w:rsidR="00002EA8" w:rsidRDefault="00000000">
      <w:pPr>
        <w:numPr>
          <w:ilvl w:val="0"/>
          <w:numId w:val="24"/>
        </w:num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Enhanced flight visualization: </w:t>
      </w:r>
      <w:proofErr w:type="spellStart"/>
      <w:r>
        <w:rPr>
          <w:rFonts w:ascii="Times New Roman" w:eastAsia="Times New Roman" w:hAnsi="Times New Roman" w:cs="Times New Roman"/>
          <w:sz w:val="20"/>
          <w:szCs w:val="20"/>
        </w:rPr>
        <w:t>state_prediction</w:t>
      </w:r>
      <w:proofErr w:type="spellEnd"/>
      <w:r>
        <w:rPr>
          <w:rFonts w:ascii="Times New Roman" w:eastAsia="Times New Roman" w:hAnsi="Times New Roman" w:cs="Times New Roman"/>
          <w:sz w:val="20"/>
          <w:szCs w:val="20"/>
        </w:rPr>
        <w:t>/model/visualizations/enhanced_flight_paths.png</w:t>
      </w:r>
    </w:p>
    <w:p w14:paraId="59B9D881" w14:textId="77777777" w:rsidR="00002EA8" w:rsidRDefault="00000000">
      <w:pPr>
        <w:numPr>
          <w:ilvl w:val="0"/>
          <w:numId w:val="24"/>
        </w:numPr>
        <w:spacing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Single flight forecast: state_prediction/model/&lt;model_type&gt;/visualizations/single_flight_forecast_&lt;model_type&gt;.png</w:t>
      </w:r>
    </w:p>
    <w:p w14:paraId="49B3BAA2"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49" w:name="_lzau0p8zdd6q" w:colFirst="0" w:colLast="0"/>
      <w:bookmarkEnd w:id="49"/>
      <w:r>
        <w:rPr>
          <w:rFonts w:ascii="Times New Roman" w:eastAsia="Times New Roman" w:hAnsi="Times New Roman" w:cs="Times New Roman"/>
          <w:b/>
          <w:color w:val="000000"/>
          <w:sz w:val="20"/>
          <w:szCs w:val="20"/>
        </w:rPr>
        <w:t>D.4 Sensitivity Analysis Visualizations</w:t>
      </w:r>
    </w:p>
    <w:p w14:paraId="0F0BB6AA" w14:textId="77777777" w:rsidR="00002EA8" w:rsidRDefault="00000000">
      <w:pPr>
        <w:numPr>
          <w:ilvl w:val="0"/>
          <w:numId w:val="9"/>
        </w:numPr>
        <w:spacing w:before="240"/>
        <w:rPr>
          <w:rFonts w:ascii="Times New Roman" w:eastAsia="Times New Roman" w:hAnsi="Times New Roman" w:cs="Times New Roman"/>
          <w:sz w:val="20"/>
          <w:szCs w:val="20"/>
        </w:rPr>
      </w:pPr>
      <w:r>
        <w:rPr>
          <w:rFonts w:ascii="Times New Roman" w:eastAsia="Times New Roman" w:hAnsi="Times New Roman" w:cs="Times New Roman"/>
          <w:sz w:val="20"/>
          <w:szCs w:val="20"/>
        </w:rPr>
        <w:t>Parameter sensitivity: state_prediction/model/lstm/visualizations/sensitivity/lstm_&lt;param&gt;_sensitivity.png</w:t>
      </w:r>
    </w:p>
    <w:p w14:paraId="4F6B5B1E" w14:textId="77777777" w:rsidR="00002EA8" w:rsidRDefault="00000000">
      <w:pPr>
        <w:numPr>
          <w:ilvl w:val="0"/>
          <w:numId w:val="9"/>
        </w:numPr>
        <w:rPr>
          <w:rFonts w:ascii="Times New Roman" w:eastAsia="Times New Roman" w:hAnsi="Times New Roman" w:cs="Times New Roman"/>
          <w:sz w:val="20"/>
          <w:szCs w:val="20"/>
        </w:rPr>
      </w:pPr>
      <w:r>
        <w:rPr>
          <w:rFonts w:ascii="Times New Roman" w:eastAsia="Times New Roman" w:hAnsi="Times New Roman" w:cs="Times New Roman"/>
          <w:sz w:val="20"/>
          <w:szCs w:val="20"/>
        </w:rPr>
        <w:t>Learning curves: state_prediction/model/lstm/visualizations/sensitivity/lstm_&lt;param&gt;_learning_curves.png</w:t>
      </w:r>
    </w:p>
    <w:p w14:paraId="6493730D" w14:textId="77777777" w:rsidR="00002EA8" w:rsidRDefault="00000000">
      <w:pPr>
        <w:numPr>
          <w:ilvl w:val="0"/>
          <w:numId w:val="9"/>
        </w:numPr>
        <w:spacing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Comprehensive summary: state_prediction/model/lstm/visualizations/sensitivity/lstm_sensitivity_summary.png</w:t>
      </w:r>
    </w:p>
    <w:p w14:paraId="07B19BCF"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50" w:name="_c807lpptpzrc" w:colFirst="0" w:colLast="0"/>
      <w:bookmarkEnd w:id="50"/>
      <w:r>
        <w:rPr>
          <w:rFonts w:ascii="Times New Roman" w:eastAsia="Times New Roman" w:hAnsi="Times New Roman" w:cs="Times New Roman"/>
          <w:b/>
          <w:color w:val="000000"/>
          <w:sz w:val="20"/>
          <w:szCs w:val="20"/>
        </w:rPr>
        <w:t>D.5 Tradeoff Analysis Visualizations</w:t>
      </w:r>
    </w:p>
    <w:p w14:paraId="43B2FEC2" w14:textId="77777777" w:rsidR="00002EA8" w:rsidRDefault="00000000">
      <w:pPr>
        <w:numPr>
          <w:ilvl w:val="0"/>
          <w:numId w:val="2"/>
        </w:numPr>
        <w:spacing w:before="240"/>
        <w:rPr>
          <w:rFonts w:ascii="Times New Roman" w:eastAsia="Times New Roman" w:hAnsi="Times New Roman" w:cs="Times New Roman"/>
          <w:sz w:val="20"/>
          <w:szCs w:val="20"/>
        </w:rPr>
      </w:pPr>
      <w:r>
        <w:rPr>
          <w:rFonts w:ascii="Times New Roman" w:eastAsia="Times New Roman" w:hAnsi="Times New Roman" w:cs="Times New Roman"/>
          <w:sz w:val="20"/>
          <w:szCs w:val="20"/>
        </w:rPr>
        <w:t>Data size tradeoffs: state_prediction/model/&lt;model_type&gt;/visualizations/tradeoffs/&lt;model_type&gt;_data_size_tradeoff.png</w:t>
      </w:r>
    </w:p>
    <w:p w14:paraId="44E438E9" w14:textId="77777777" w:rsidR="00002EA8" w:rsidRDefault="00000000">
      <w:pPr>
        <w:numPr>
          <w:ilvl w:val="0"/>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Speed-accuracy tradeoffs: state_prediction/model/&lt;model_type&gt;/visualizations/tradeoffs/&lt;model_type&gt;_speed_accuracy_tradeoff.png</w:t>
      </w:r>
    </w:p>
    <w:p w14:paraId="026813B9" w14:textId="77777777" w:rsidR="00002EA8" w:rsidRDefault="00000000">
      <w:pPr>
        <w:numPr>
          <w:ilvl w:val="0"/>
          <w:numId w:val="2"/>
        </w:numPr>
        <w:spacing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Model capacity tradeoffs: state_prediction/model/&lt;model_type&gt;/visualizations/tradeoffs/&lt;model_type&gt;_model_capacity_tradeoff.png</w:t>
      </w:r>
    </w:p>
    <w:p w14:paraId="6DC941D9" w14:textId="77777777" w:rsidR="00002EA8" w:rsidRDefault="00000000">
      <w:pPr>
        <w:pStyle w:val="Heading2"/>
        <w:keepNext w:val="0"/>
        <w:keepLines w:val="0"/>
        <w:spacing w:after="80"/>
        <w:rPr>
          <w:rFonts w:ascii="Times New Roman" w:eastAsia="Times New Roman" w:hAnsi="Times New Roman" w:cs="Times New Roman"/>
          <w:b/>
          <w:sz w:val="20"/>
          <w:szCs w:val="20"/>
        </w:rPr>
      </w:pPr>
      <w:bookmarkStart w:id="51" w:name="_agu6ngtlzyvr" w:colFirst="0" w:colLast="0"/>
      <w:bookmarkEnd w:id="51"/>
      <w:r>
        <w:rPr>
          <w:rFonts w:ascii="Times New Roman" w:eastAsia="Times New Roman" w:hAnsi="Times New Roman" w:cs="Times New Roman"/>
          <w:b/>
          <w:sz w:val="20"/>
          <w:szCs w:val="20"/>
        </w:rPr>
        <w:lastRenderedPageBreak/>
        <w:t>E. Model Results</w:t>
      </w:r>
    </w:p>
    <w:p w14:paraId="5CF01107" w14:textId="77777777" w:rsidR="00002EA8" w:rsidRDefault="00000000">
      <w:pPr>
        <w:pStyle w:val="Heading3"/>
        <w:keepNext w:val="0"/>
        <w:keepLines w:val="0"/>
        <w:spacing w:before="280"/>
        <w:ind w:left="720" w:hanging="360"/>
        <w:rPr>
          <w:rFonts w:ascii="Times New Roman" w:eastAsia="Times New Roman" w:hAnsi="Times New Roman" w:cs="Times New Roman"/>
          <w:b/>
          <w:color w:val="000000"/>
          <w:sz w:val="20"/>
          <w:szCs w:val="20"/>
        </w:rPr>
      </w:pPr>
      <w:bookmarkStart w:id="52" w:name="_uaxud1810n1k" w:colFirst="0" w:colLast="0"/>
      <w:bookmarkEnd w:id="52"/>
      <w:r>
        <w:rPr>
          <w:rFonts w:ascii="Times New Roman" w:eastAsia="Times New Roman" w:hAnsi="Times New Roman" w:cs="Times New Roman"/>
          <w:b/>
          <w:color w:val="000000"/>
          <w:sz w:val="20"/>
          <w:szCs w:val="20"/>
        </w:rPr>
        <w:t>E.1 Evaluation Results</w:t>
      </w:r>
    </w:p>
    <w:p w14:paraId="00CA193B" w14:textId="77777777" w:rsidR="00002EA8" w:rsidRDefault="00000000">
      <w:pPr>
        <w:numPr>
          <w:ilvl w:val="0"/>
          <w:numId w:val="11"/>
        </w:numPr>
        <w:spacing w:before="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Model evaluation summaries: </w:t>
      </w:r>
      <w:proofErr w:type="spellStart"/>
      <w:r>
        <w:rPr>
          <w:rFonts w:ascii="Times New Roman" w:eastAsia="Times New Roman" w:hAnsi="Times New Roman" w:cs="Times New Roman"/>
          <w:sz w:val="20"/>
          <w:szCs w:val="20"/>
        </w:rPr>
        <w:t>state_prediction</w:t>
      </w:r>
      <w:proofErr w:type="spellEnd"/>
      <w:r>
        <w:rPr>
          <w:rFonts w:ascii="Times New Roman" w:eastAsia="Times New Roman" w:hAnsi="Times New Roman" w:cs="Times New Roman"/>
          <w:sz w:val="20"/>
          <w:szCs w:val="20"/>
        </w:rPr>
        <w:t>/model/&lt;</w:t>
      </w:r>
      <w:proofErr w:type="spellStart"/>
      <w:r>
        <w:rPr>
          <w:rFonts w:ascii="Times New Roman" w:eastAsia="Times New Roman" w:hAnsi="Times New Roman" w:cs="Times New Roman"/>
          <w:sz w:val="20"/>
          <w:szCs w:val="20"/>
        </w:rPr>
        <w:t>model_type</w:t>
      </w:r>
      <w:proofErr w:type="spellEnd"/>
      <w:r>
        <w:rPr>
          <w:rFonts w:ascii="Times New Roman" w:eastAsia="Times New Roman" w:hAnsi="Times New Roman" w:cs="Times New Roman"/>
          <w:sz w:val="20"/>
          <w:szCs w:val="20"/>
        </w:rPr>
        <w:t>&gt;_</w:t>
      </w:r>
      <w:proofErr w:type="spellStart"/>
      <w:r>
        <w:rPr>
          <w:rFonts w:ascii="Times New Roman" w:eastAsia="Times New Roman" w:hAnsi="Times New Roman" w:cs="Times New Roman"/>
          <w:sz w:val="20"/>
          <w:szCs w:val="20"/>
        </w:rPr>
        <w:t>evaluation_results.json</w:t>
      </w:r>
      <w:proofErr w:type="spellEnd"/>
    </w:p>
    <w:p w14:paraId="64369E2F" w14:textId="77777777" w:rsidR="00002EA8" w:rsidRDefault="00000000">
      <w:pPr>
        <w:numPr>
          <w:ilvl w:val="0"/>
          <w:numId w:val="11"/>
        </w:numPr>
        <w:spacing w:after="24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 xml:space="preserve"> evaluation results: </w:t>
      </w:r>
      <w:proofErr w:type="spellStart"/>
      <w:r>
        <w:rPr>
          <w:rFonts w:ascii="Times New Roman" w:eastAsia="Times New Roman" w:hAnsi="Times New Roman" w:cs="Times New Roman"/>
          <w:sz w:val="20"/>
          <w:szCs w:val="20"/>
        </w:rPr>
        <w:t>state_prediction</w:t>
      </w:r>
      <w:proofErr w:type="spellEnd"/>
      <w:r>
        <w:rPr>
          <w:rFonts w:ascii="Times New Roman" w:eastAsia="Times New Roman" w:hAnsi="Times New Roman" w:cs="Times New Roman"/>
          <w:sz w:val="20"/>
          <w:szCs w:val="20"/>
        </w:rPr>
        <w:t>/model/</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/&lt;target&gt;_</w:t>
      </w:r>
      <w:proofErr w:type="spellStart"/>
      <w:r>
        <w:rPr>
          <w:rFonts w:ascii="Times New Roman" w:eastAsia="Times New Roman" w:hAnsi="Times New Roman" w:cs="Times New Roman"/>
          <w:sz w:val="20"/>
          <w:szCs w:val="20"/>
        </w:rPr>
        <w:t>evaluation_results.json</w:t>
      </w:r>
      <w:proofErr w:type="spellEnd"/>
    </w:p>
    <w:p w14:paraId="1E5F624B" w14:textId="77777777" w:rsidR="00002EA8" w:rsidRDefault="00000000">
      <w:pPr>
        <w:pStyle w:val="Heading3"/>
        <w:keepNext w:val="0"/>
        <w:keepLines w:val="0"/>
        <w:spacing w:before="280"/>
        <w:ind w:left="720" w:hanging="360"/>
        <w:rPr>
          <w:rFonts w:ascii="Times New Roman" w:eastAsia="Times New Roman" w:hAnsi="Times New Roman" w:cs="Times New Roman"/>
          <w:b/>
          <w:color w:val="000000"/>
          <w:sz w:val="20"/>
          <w:szCs w:val="20"/>
        </w:rPr>
      </w:pPr>
      <w:bookmarkStart w:id="53" w:name="_cr1tie87accx" w:colFirst="0" w:colLast="0"/>
      <w:bookmarkEnd w:id="53"/>
      <w:r>
        <w:rPr>
          <w:rFonts w:ascii="Times New Roman" w:eastAsia="Times New Roman" w:hAnsi="Times New Roman" w:cs="Times New Roman"/>
          <w:b/>
          <w:color w:val="000000"/>
          <w:sz w:val="20"/>
          <w:szCs w:val="20"/>
        </w:rPr>
        <w:t>E.2 Model Analysis</w:t>
      </w:r>
    </w:p>
    <w:p w14:paraId="4C4AA7CB" w14:textId="77777777" w:rsidR="00002EA8" w:rsidRDefault="00000000">
      <w:pPr>
        <w:numPr>
          <w:ilvl w:val="0"/>
          <w:numId w:val="35"/>
        </w:numPr>
        <w:spacing w:before="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Failure analysis results: </w:t>
      </w:r>
      <w:proofErr w:type="spellStart"/>
      <w:r>
        <w:rPr>
          <w:rFonts w:ascii="Times New Roman" w:eastAsia="Times New Roman" w:hAnsi="Times New Roman" w:cs="Times New Roman"/>
          <w:sz w:val="20"/>
          <w:szCs w:val="20"/>
        </w:rPr>
        <w:t>state_prediction</w:t>
      </w:r>
      <w:proofErr w:type="spellEnd"/>
      <w:r>
        <w:rPr>
          <w:rFonts w:ascii="Times New Roman" w:eastAsia="Times New Roman" w:hAnsi="Times New Roman" w:cs="Times New Roman"/>
          <w:sz w:val="20"/>
          <w:szCs w:val="20"/>
        </w:rPr>
        <w:t>/model/&lt;</w:t>
      </w:r>
      <w:proofErr w:type="spellStart"/>
      <w:r>
        <w:rPr>
          <w:rFonts w:ascii="Times New Roman" w:eastAsia="Times New Roman" w:hAnsi="Times New Roman" w:cs="Times New Roman"/>
          <w:sz w:val="20"/>
          <w:szCs w:val="20"/>
        </w:rPr>
        <w:t>model_type</w:t>
      </w:r>
      <w:proofErr w:type="spellEnd"/>
      <w:r>
        <w:rPr>
          <w:rFonts w:ascii="Times New Roman" w:eastAsia="Times New Roman" w:hAnsi="Times New Roman" w:cs="Times New Roman"/>
          <w:sz w:val="20"/>
          <w:szCs w:val="20"/>
        </w:rPr>
        <w:t>&gt;/</w:t>
      </w:r>
      <w:proofErr w:type="spellStart"/>
      <w:r>
        <w:rPr>
          <w:rFonts w:ascii="Times New Roman" w:eastAsia="Times New Roman" w:hAnsi="Times New Roman" w:cs="Times New Roman"/>
          <w:sz w:val="20"/>
          <w:szCs w:val="20"/>
        </w:rPr>
        <w:t>failure_analysis</w:t>
      </w:r>
      <w:proofErr w:type="spellEnd"/>
      <w:r>
        <w:rPr>
          <w:rFonts w:ascii="Times New Roman" w:eastAsia="Times New Roman" w:hAnsi="Times New Roman" w:cs="Times New Roman"/>
          <w:sz w:val="20"/>
          <w:szCs w:val="20"/>
        </w:rPr>
        <w:t>/</w:t>
      </w:r>
    </w:p>
    <w:p w14:paraId="6713FAB3" w14:textId="77777777" w:rsidR="00002EA8" w:rsidRDefault="00000000">
      <w:pPr>
        <w:numPr>
          <w:ilvl w:val="0"/>
          <w:numId w:val="35"/>
        </w:numPr>
        <w:spacing w:after="24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 xml:space="preserve"> failure analysis: </w:t>
      </w:r>
      <w:proofErr w:type="spellStart"/>
      <w:r>
        <w:rPr>
          <w:rFonts w:ascii="Times New Roman" w:eastAsia="Times New Roman" w:hAnsi="Times New Roman" w:cs="Times New Roman"/>
          <w:sz w:val="20"/>
          <w:szCs w:val="20"/>
        </w:rPr>
        <w:t>state_prediction</w:t>
      </w:r>
      <w:proofErr w:type="spellEnd"/>
      <w:r>
        <w:rPr>
          <w:rFonts w:ascii="Times New Roman" w:eastAsia="Times New Roman" w:hAnsi="Times New Roman" w:cs="Times New Roman"/>
          <w:sz w:val="20"/>
          <w:szCs w:val="20"/>
        </w:rPr>
        <w:t>/model/</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failure_analysis</w:t>
      </w:r>
      <w:proofErr w:type="spellEnd"/>
      <w:r>
        <w:rPr>
          <w:rFonts w:ascii="Times New Roman" w:eastAsia="Times New Roman" w:hAnsi="Times New Roman" w:cs="Times New Roman"/>
          <w:sz w:val="20"/>
          <w:szCs w:val="20"/>
        </w:rPr>
        <w:t>/&lt;target&gt;/</w:t>
      </w:r>
    </w:p>
    <w:p w14:paraId="04858AB6" w14:textId="77777777" w:rsidR="00002EA8" w:rsidRDefault="00000000">
      <w:pPr>
        <w:pStyle w:val="Heading3"/>
        <w:keepNext w:val="0"/>
        <w:keepLines w:val="0"/>
        <w:spacing w:before="280"/>
        <w:rPr>
          <w:rFonts w:ascii="Times New Roman" w:eastAsia="Times New Roman" w:hAnsi="Times New Roman" w:cs="Times New Roman"/>
          <w:b/>
          <w:color w:val="000000"/>
          <w:sz w:val="20"/>
          <w:szCs w:val="20"/>
        </w:rPr>
      </w:pPr>
      <w:bookmarkStart w:id="54" w:name="_2hvlzo1mgkxp" w:colFirst="0" w:colLast="0"/>
      <w:bookmarkEnd w:id="54"/>
      <w:r>
        <w:rPr>
          <w:rFonts w:ascii="Times New Roman" w:eastAsia="Times New Roman" w:hAnsi="Times New Roman" w:cs="Times New Roman"/>
          <w:b/>
          <w:color w:val="000000"/>
          <w:sz w:val="20"/>
          <w:szCs w:val="20"/>
        </w:rPr>
        <w:t>E.3 Trained Models</w:t>
      </w:r>
    </w:p>
    <w:p w14:paraId="122707E4" w14:textId="77777777" w:rsidR="00002EA8" w:rsidRDefault="00000000">
      <w:pPr>
        <w:numPr>
          <w:ilvl w:val="0"/>
          <w:numId w:val="17"/>
        </w:numPr>
        <w:spacing w:before="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Neural network models: </w:t>
      </w:r>
      <w:proofErr w:type="spellStart"/>
      <w:r>
        <w:rPr>
          <w:rFonts w:ascii="Times New Roman" w:eastAsia="Times New Roman" w:hAnsi="Times New Roman" w:cs="Times New Roman"/>
          <w:sz w:val="20"/>
          <w:szCs w:val="20"/>
        </w:rPr>
        <w:t>state_prediction</w:t>
      </w:r>
      <w:proofErr w:type="spellEnd"/>
      <w:r>
        <w:rPr>
          <w:rFonts w:ascii="Times New Roman" w:eastAsia="Times New Roman" w:hAnsi="Times New Roman" w:cs="Times New Roman"/>
          <w:sz w:val="20"/>
          <w:szCs w:val="20"/>
        </w:rPr>
        <w:t>/model/&lt;</w:t>
      </w:r>
      <w:proofErr w:type="spellStart"/>
      <w:r>
        <w:rPr>
          <w:rFonts w:ascii="Times New Roman" w:eastAsia="Times New Roman" w:hAnsi="Times New Roman" w:cs="Times New Roman"/>
          <w:sz w:val="20"/>
          <w:szCs w:val="20"/>
        </w:rPr>
        <w:t>model_type</w:t>
      </w:r>
      <w:proofErr w:type="spellEnd"/>
      <w:r>
        <w:rPr>
          <w:rFonts w:ascii="Times New Roman" w:eastAsia="Times New Roman" w:hAnsi="Times New Roman" w:cs="Times New Roman"/>
          <w:sz w:val="20"/>
          <w:szCs w:val="20"/>
        </w:rPr>
        <w:t>&gt;/&lt;</w:t>
      </w:r>
      <w:proofErr w:type="spellStart"/>
      <w:r>
        <w:rPr>
          <w:rFonts w:ascii="Times New Roman" w:eastAsia="Times New Roman" w:hAnsi="Times New Roman" w:cs="Times New Roman"/>
          <w:sz w:val="20"/>
          <w:szCs w:val="20"/>
        </w:rPr>
        <w:t>model_type</w:t>
      </w:r>
      <w:proofErr w:type="spellEnd"/>
      <w:r>
        <w:rPr>
          <w:rFonts w:ascii="Times New Roman" w:eastAsia="Times New Roman" w:hAnsi="Times New Roman" w:cs="Times New Roman"/>
          <w:sz w:val="20"/>
          <w:szCs w:val="20"/>
        </w:rPr>
        <w:t>&gt;_</w:t>
      </w:r>
      <w:proofErr w:type="spellStart"/>
      <w:r>
        <w:rPr>
          <w:rFonts w:ascii="Times New Roman" w:eastAsia="Times New Roman" w:hAnsi="Times New Roman" w:cs="Times New Roman"/>
          <w:sz w:val="20"/>
          <w:szCs w:val="20"/>
        </w:rPr>
        <w:t>best_model.pth</w:t>
      </w:r>
      <w:proofErr w:type="spellEnd"/>
    </w:p>
    <w:p w14:paraId="7E6669E6" w14:textId="77777777" w:rsidR="00002EA8" w:rsidRDefault="00000000">
      <w:pPr>
        <w:numPr>
          <w:ilvl w:val="0"/>
          <w:numId w:val="17"/>
        </w:num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 xml:space="preserve"> models: </w:t>
      </w:r>
      <w:proofErr w:type="spellStart"/>
      <w:r>
        <w:rPr>
          <w:rFonts w:ascii="Times New Roman" w:eastAsia="Times New Roman" w:hAnsi="Times New Roman" w:cs="Times New Roman"/>
          <w:sz w:val="20"/>
          <w:szCs w:val="20"/>
        </w:rPr>
        <w:t>state_prediction</w:t>
      </w:r>
      <w:proofErr w:type="spellEnd"/>
      <w:r>
        <w:rPr>
          <w:rFonts w:ascii="Times New Roman" w:eastAsia="Times New Roman" w:hAnsi="Times New Roman" w:cs="Times New Roman"/>
          <w:sz w:val="20"/>
          <w:szCs w:val="20"/>
        </w:rPr>
        <w:t>/model/</w:t>
      </w:r>
      <w:proofErr w:type="spellStart"/>
      <w:r>
        <w:rPr>
          <w:rFonts w:ascii="Times New Roman" w:eastAsia="Times New Roman" w:hAnsi="Times New Roman" w:cs="Times New Roman"/>
          <w:sz w:val="20"/>
          <w:szCs w:val="20"/>
        </w:rPr>
        <w:t>xgboost</w:t>
      </w:r>
      <w:proofErr w:type="spellEnd"/>
      <w:r>
        <w:rPr>
          <w:rFonts w:ascii="Times New Roman" w:eastAsia="Times New Roman" w:hAnsi="Times New Roman" w:cs="Times New Roman"/>
          <w:sz w:val="20"/>
          <w:szCs w:val="20"/>
        </w:rPr>
        <w:t>/&lt;target&gt;_</w:t>
      </w:r>
      <w:proofErr w:type="spellStart"/>
      <w:r>
        <w:rPr>
          <w:rFonts w:ascii="Times New Roman" w:eastAsia="Times New Roman" w:hAnsi="Times New Roman" w:cs="Times New Roman"/>
          <w:sz w:val="20"/>
          <w:szCs w:val="20"/>
        </w:rPr>
        <w:t>model.bin</w:t>
      </w:r>
      <w:proofErr w:type="spellEnd"/>
    </w:p>
    <w:p w14:paraId="39F9A5F9" w14:textId="77777777" w:rsidR="00002EA8" w:rsidRDefault="00000000">
      <w:pPr>
        <w:numPr>
          <w:ilvl w:val="0"/>
          <w:numId w:val="17"/>
        </w:numPr>
        <w:spacing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Model configurations: </w:t>
      </w:r>
      <w:proofErr w:type="spellStart"/>
      <w:r>
        <w:rPr>
          <w:rFonts w:ascii="Times New Roman" w:eastAsia="Times New Roman" w:hAnsi="Times New Roman" w:cs="Times New Roman"/>
          <w:sz w:val="20"/>
          <w:szCs w:val="20"/>
        </w:rPr>
        <w:t>state_prediction</w:t>
      </w:r>
      <w:proofErr w:type="spellEnd"/>
      <w:r>
        <w:rPr>
          <w:rFonts w:ascii="Times New Roman" w:eastAsia="Times New Roman" w:hAnsi="Times New Roman" w:cs="Times New Roman"/>
          <w:sz w:val="20"/>
          <w:szCs w:val="20"/>
        </w:rPr>
        <w:t>/model/&lt;</w:t>
      </w:r>
      <w:proofErr w:type="spellStart"/>
      <w:r>
        <w:rPr>
          <w:rFonts w:ascii="Times New Roman" w:eastAsia="Times New Roman" w:hAnsi="Times New Roman" w:cs="Times New Roman"/>
          <w:sz w:val="20"/>
          <w:szCs w:val="20"/>
        </w:rPr>
        <w:t>model_type</w:t>
      </w:r>
      <w:proofErr w:type="spellEnd"/>
      <w:r>
        <w:rPr>
          <w:rFonts w:ascii="Times New Roman" w:eastAsia="Times New Roman" w:hAnsi="Times New Roman" w:cs="Times New Roman"/>
          <w:sz w:val="20"/>
          <w:szCs w:val="20"/>
        </w:rPr>
        <w:t>&gt;/&lt;</w:t>
      </w:r>
      <w:proofErr w:type="spellStart"/>
      <w:r>
        <w:rPr>
          <w:rFonts w:ascii="Times New Roman" w:eastAsia="Times New Roman" w:hAnsi="Times New Roman" w:cs="Times New Roman"/>
          <w:sz w:val="20"/>
          <w:szCs w:val="20"/>
        </w:rPr>
        <w:t>model_type</w:t>
      </w:r>
      <w:proofErr w:type="spellEnd"/>
      <w:r>
        <w:rPr>
          <w:rFonts w:ascii="Times New Roman" w:eastAsia="Times New Roman" w:hAnsi="Times New Roman" w:cs="Times New Roman"/>
          <w:sz w:val="20"/>
          <w:szCs w:val="20"/>
        </w:rPr>
        <w:t>&gt;_</w:t>
      </w:r>
      <w:proofErr w:type="spellStart"/>
      <w:r>
        <w:rPr>
          <w:rFonts w:ascii="Times New Roman" w:eastAsia="Times New Roman" w:hAnsi="Times New Roman" w:cs="Times New Roman"/>
          <w:sz w:val="20"/>
          <w:szCs w:val="20"/>
        </w:rPr>
        <w:t>config.json</w:t>
      </w:r>
      <w:proofErr w:type="spellEnd"/>
    </w:p>
    <w:p w14:paraId="3961203E" w14:textId="77777777" w:rsidR="00002EA8" w:rsidRDefault="00000000">
      <w:pPr>
        <w:pStyle w:val="Heading2"/>
        <w:keepNext w:val="0"/>
        <w:keepLines w:val="0"/>
        <w:spacing w:after="80"/>
        <w:rPr>
          <w:rFonts w:ascii="Times New Roman" w:eastAsia="Times New Roman" w:hAnsi="Times New Roman" w:cs="Times New Roman"/>
          <w:b/>
          <w:sz w:val="20"/>
          <w:szCs w:val="20"/>
        </w:rPr>
      </w:pPr>
      <w:bookmarkStart w:id="55" w:name="_g6guoq5i8rf" w:colFirst="0" w:colLast="0"/>
      <w:bookmarkEnd w:id="55"/>
      <w:r>
        <w:rPr>
          <w:rFonts w:ascii="Times New Roman" w:eastAsia="Times New Roman" w:hAnsi="Times New Roman" w:cs="Times New Roman"/>
          <w:b/>
          <w:sz w:val="20"/>
          <w:szCs w:val="20"/>
        </w:rPr>
        <w:t>F. Data Pipeline Workflow</w:t>
      </w:r>
    </w:p>
    <w:p w14:paraId="5E1EBBBF" w14:textId="77777777" w:rsidR="00002EA8" w:rsidRDefault="00000000">
      <w:pPr>
        <w:numPr>
          <w:ilvl w:val="0"/>
          <w:numId w:val="37"/>
        </w:numPr>
        <w:spacing w:before="240"/>
        <w:rPr>
          <w:sz w:val="20"/>
          <w:szCs w:val="20"/>
        </w:rPr>
      </w:pPr>
      <w:r>
        <w:rPr>
          <w:rFonts w:ascii="Times New Roman" w:eastAsia="Times New Roman" w:hAnsi="Times New Roman" w:cs="Times New Roman"/>
          <w:b/>
          <w:sz w:val="20"/>
          <w:szCs w:val="20"/>
        </w:rPr>
        <w:t>Data Retrieval</w:t>
      </w:r>
      <w:r>
        <w:rPr>
          <w:rFonts w:ascii="Times New Roman" w:eastAsia="Times New Roman" w:hAnsi="Times New Roman" w:cs="Times New Roman"/>
          <w:sz w:val="20"/>
          <w:szCs w:val="20"/>
        </w:rPr>
        <w:t>:</w:t>
      </w:r>
      <w:r>
        <w:rPr>
          <w:rFonts w:ascii="Times New Roman" w:eastAsia="Times New Roman" w:hAnsi="Times New Roman" w:cs="Times New Roman"/>
          <w:sz w:val="20"/>
          <w:szCs w:val="20"/>
        </w:rPr>
        <w:br/>
      </w:r>
    </w:p>
    <w:p w14:paraId="5C156454" w14:textId="77777777" w:rsidR="00002EA8" w:rsidRDefault="00000000">
      <w:pPr>
        <w:numPr>
          <w:ilvl w:val="1"/>
          <w:numId w:val="37"/>
        </w:num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Use </w:t>
      </w:r>
      <w:proofErr w:type="spellStart"/>
      <w:r>
        <w:rPr>
          <w:rFonts w:ascii="Times New Roman" w:eastAsia="Times New Roman" w:hAnsi="Times New Roman" w:cs="Times New Roman"/>
          <w:sz w:val="20"/>
          <w:szCs w:val="20"/>
        </w:rPr>
        <w:t>FlightsPipeline</w:t>
      </w:r>
      <w:proofErr w:type="spellEnd"/>
      <w:r>
        <w:rPr>
          <w:rFonts w:ascii="Times New Roman" w:eastAsia="Times New Roman" w:hAnsi="Times New Roman" w:cs="Times New Roman"/>
          <w:sz w:val="20"/>
          <w:szCs w:val="20"/>
        </w:rPr>
        <w:t xml:space="preserve"> or </w:t>
      </w:r>
      <w:proofErr w:type="spellStart"/>
      <w:r>
        <w:rPr>
          <w:rFonts w:ascii="Times New Roman" w:eastAsia="Times New Roman" w:hAnsi="Times New Roman" w:cs="Times New Roman"/>
          <w:sz w:val="20"/>
          <w:szCs w:val="20"/>
        </w:rPr>
        <w:t>StateVectorPipeline</w:t>
      </w:r>
      <w:proofErr w:type="spellEnd"/>
      <w:r>
        <w:rPr>
          <w:rFonts w:ascii="Times New Roman" w:eastAsia="Times New Roman" w:hAnsi="Times New Roman" w:cs="Times New Roman"/>
          <w:sz w:val="20"/>
          <w:szCs w:val="20"/>
        </w:rPr>
        <w:t xml:space="preserve"> to retrieve data from </w:t>
      </w:r>
      <w:proofErr w:type="spellStart"/>
      <w:r>
        <w:rPr>
          <w:rFonts w:ascii="Times New Roman" w:eastAsia="Times New Roman" w:hAnsi="Times New Roman" w:cs="Times New Roman"/>
          <w:sz w:val="20"/>
          <w:szCs w:val="20"/>
        </w:rPr>
        <w:t>OpenSky</w:t>
      </w:r>
      <w:proofErr w:type="spellEnd"/>
    </w:p>
    <w:p w14:paraId="3BB6D178" w14:textId="77777777" w:rsidR="00002EA8" w:rsidRDefault="00000000">
      <w:pPr>
        <w:numPr>
          <w:ilvl w:val="1"/>
          <w:numId w:val="37"/>
        </w:numPr>
        <w:rPr>
          <w:rFonts w:ascii="Times New Roman" w:eastAsia="Times New Roman" w:hAnsi="Times New Roman" w:cs="Times New Roman"/>
          <w:sz w:val="20"/>
          <w:szCs w:val="20"/>
        </w:rPr>
      </w:pPr>
      <w:r>
        <w:rPr>
          <w:rFonts w:ascii="Times New Roman" w:eastAsia="Times New Roman" w:hAnsi="Times New Roman" w:cs="Times New Roman"/>
          <w:sz w:val="20"/>
          <w:szCs w:val="20"/>
        </w:rPr>
        <w:t>Data is stored in Parquet format in the specified output directory</w:t>
      </w:r>
    </w:p>
    <w:p w14:paraId="6F8EB219" w14:textId="77777777" w:rsidR="00002EA8" w:rsidRDefault="00000000">
      <w:pPr>
        <w:numPr>
          <w:ilvl w:val="0"/>
          <w:numId w:val="37"/>
        </w:numPr>
        <w:rPr>
          <w:sz w:val="20"/>
          <w:szCs w:val="20"/>
        </w:rPr>
      </w:pPr>
      <w:r>
        <w:rPr>
          <w:rFonts w:ascii="Times New Roman" w:eastAsia="Times New Roman" w:hAnsi="Times New Roman" w:cs="Times New Roman"/>
          <w:b/>
          <w:sz w:val="20"/>
          <w:szCs w:val="20"/>
        </w:rPr>
        <w:t>Data Preprocessing</w:t>
      </w:r>
      <w:r>
        <w:rPr>
          <w:rFonts w:ascii="Times New Roman" w:eastAsia="Times New Roman" w:hAnsi="Times New Roman" w:cs="Times New Roman"/>
          <w:sz w:val="20"/>
          <w:szCs w:val="20"/>
        </w:rPr>
        <w:t>:</w:t>
      </w:r>
      <w:r>
        <w:rPr>
          <w:rFonts w:ascii="Times New Roman" w:eastAsia="Times New Roman" w:hAnsi="Times New Roman" w:cs="Times New Roman"/>
          <w:sz w:val="20"/>
          <w:szCs w:val="20"/>
        </w:rPr>
        <w:br/>
      </w:r>
    </w:p>
    <w:p w14:paraId="50534A30" w14:textId="77777777" w:rsidR="00002EA8" w:rsidRDefault="00000000">
      <w:pPr>
        <w:numPr>
          <w:ilvl w:val="1"/>
          <w:numId w:val="37"/>
        </w:numPr>
        <w:rPr>
          <w:rFonts w:ascii="Times New Roman" w:eastAsia="Times New Roman" w:hAnsi="Times New Roman" w:cs="Times New Roman"/>
          <w:sz w:val="20"/>
          <w:szCs w:val="20"/>
        </w:rPr>
      </w:pPr>
      <w:r>
        <w:rPr>
          <w:rFonts w:ascii="Times New Roman" w:eastAsia="Times New Roman" w:hAnsi="Times New Roman" w:cs="Times New Roman"/>
          <w:sz w:val="20"/>
          <w:szCs w:val="20"/>
        </w:rPr>
        <w:t>prepare_data.py handles resampling, windowing, and scaling</w:t>
      </w:r>
    </w:p>
    <w:p w14:paraId="2651FCDD" w14:textId="77777777" w:rsidR="00002EA8" w:rsidRDefault="00000000">
      <w:pPr>
        <w:numPr>
          <w:ilvl w:val="1"/>
          <w:numId w:val="37"/>
        </w:num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Processed data and scalers are saved in </w:t>
      </w:r>
      <w:proofErr w:type="spellStart"/>
      <w:r>
        <w:rPr>
          <w:rFonts w:ascii="Times New Roman" w:eastAsia="Times New Roman" w:hAnsi="Times New Roman" w:cs="Times New Roman"/>
          <w:sz w:val="20"/>
          <w:szCs w:val="20"/>
        </w:rPr>
        <w:t>state_prediction</w:t>
      </w:r>
      <w:proofErr w:type="spellEnd"/>
      <w:r>
        <w:rPr>
          <w:rFonts w:ascii="Times New Roman" w:eastAsia="Times New Roman" w:hAnsi="Times New Roman" w:cs="Times New Roman"/>
          <w:sz w:val="20"/>
          <w:szCs w:val="20"/>
        </w:rPr>
        <w:t>/model/</w:t>
      </w:r>
      <w:proofErr w:type="spellStart"/>
      <w:r>
        <w:rPr>
          <w:rFonts w:ascii="Times New Roman" w:eastAsia="Times New Roman" w:hAnsi="Times New Roman" w:cs="Times New Roman"/>
          <w:sz w:val="20"/>
          <w:szCs w:val="20"/>
        </w:rPr>
        <w:t>train_data</w:t>
      </w:r>
      <w:proofErr w:type="spellEnd"/>
      <w:r>
        <w:rPr>
          <w:rFonts w:ascii="Times New Roman" w:eastAsia="Times New Roman" w:hAnsi="Times New Roman" w:cs="Times New Roman"/>
          <w:sz w:val="20"/>
          <w:szCs w:val="20"/>
        </w:rPr>
        <w:t xml:space="preserve">/ and </w:t>
      </w:r>
      <w:proofErr w:type="spellStart"/>
      <w:r>
        <w:rPr>
          <w:rFonts w:ascii="Times New Roman" w:eastAsia="Times New Roman" w:hAnsi="Times New Roman" w:cs="Times New Roman"/>
          <w:sz w:val="20"/>
          <w:szCs w:val="20"/>
        </w:rPr>
        <w:t>state_prediction</w:t>
      </w:r>
      <w:proofErr w:type="spellEnd"/>
      <w:r>
        <w:rPr>
          <w:rFonts w:ascii="Times New Roman" w:eastAsia="Times New Roman" w:hAnsi="Times New Roman" w:cs="Times New Roman"/>
          <w:sz w:val="20"/>
          <w:szCs w:val="20"/>
        </w:rPr>
        <w:t>/model/scalers/</w:t>
      </w:r>
    </w:p>
    <w:p w14:paraId="325E7391" w14:textId="77777777" w:rsidR="00002EA8" w:rsidRDefault="00000000">
      <w:pPr>
        <w:numPr>
          <w:ilvl w:val="0"/>
          <w:numId w:val="37"/>
        </w:numPr>
        <w:rPr>
          <w:sz w:val="20"/>
          <w:szCs w:val="20"/>
        </w:rPr>
      </w:pPr>
      <w:r>
        <w:rPr>
          <w:rFonts w:ascii="Times New Roman" w:eastAsia="Times New Roman" w:hAnsi="Times New Roman" w:cs="Times New Roman"/>
          <w:b/>
          <w:sz w:val="20"/>
          <w:szCs w:val="20"/>
        </w:rPr>
        <w:t>Model Training</w:t>
      </w:r>
      <w:r>
        <w:rPr>
          <w:rFonts w:ascii="Times New Roman" w:eastAsia="Times New Roman" w:hAnsi="Times New Roman" w:cs="Times New Roman"/>
          <w:sz w:val="20"/>
          <w:szCs w:val="20"/>
        </w:rPr>
        <w:t>:</w:t>
      </w:r>
      <w:r>
        <w:rPr>
          <w:rFonts w:ascii="Times New Roman" w:eastAsia="Times New Roman" w:hAnsi="Times New Roman" w:cs="Times New Roman"/>
          <w:sz w:val="20"/>
          <w:szCs w:val="20"/>
        </w:rPr>
        <w:br/>
      </w:r>
    </w:p>
    <w:p w14:paraId="6C844DE0" w14:textId="77777777" w:rsidR="00002EA8" w:rsidRDefault="00000000">
      <w:pPr>
        <w:numPr>
          <w:ilvl w:val="1"/>
          <w:numId w:val="37"/>
        </w:numPr>
        <w:rPr>
          <w:rFonts w:ascii="Times New Roman" w:eastAsia="Times New Roman" w:hAnsi="Times New Roman" w:cs="Times New Roman"/>
          <w:sz w:val="20"/>
          <w:szCs w:val="20"/>
        </w:rPr>
      </w:pPr>
      <w:r>
        <w:rPr>
          <w:rFonts w:ascii="Times New Roman" w:eastAsia="Times New Roman" w:hAnsi="Times New Roman" w:cs="Times New Roman"/>
          <w:sz w:val="20"/>
          <w:szCs w:val="20"/>
        </w:rPr>
        <w:t>Use train.py or train_xgboost.py to train models on preprocessed data</w:t>
      </w:r>
    </w:p>
    <w:p w14:paraId="2AAC802A" w14:textId="77777777" w:rsidR="00002EA8" w:rsidRDefault="00000000">
      <w:pPr>
        <w:numPr>
          <w:ilvl w:val="1"/>
          <w:numId w:val="37"/>
        </w:numPr>
        <w:rPr>
          <w:rFonts w:ascii="Times New Roman" w:eastAsia="Times New Roman" w:hAnsi="Times New Roman" w:cs="Times New Roman"/>
          <w:sz w:val="20"/>
          <w:szCs w:val="20"/>
        </w:rPr>
      </w:pPr>
      <w:r>
        <w:rPr>
          <w:rFonts w:ascii="Times New Roman" w:eastAsia="Times New Roman" w:hAnsi="Times New Roman" w:cs="Times New Roman"/>
          <w:sz w:val="20"/>
          <w:szCs w:val="20"/>
        </w:rPr>
        <w:t>Models are saved in their respective directories</w:t>
      </w:r>
    </w:p>
    <w:p w14:paraId="36BD936A" w14:textId="77777777" w:rsidR="00002EA8" w:rsidRDefault="00000000">
      <w:pPr>
        <w:numPr>
          <w:ilvl w:val="0"/>
          <w:numId w:val="37"/>
        </w:numPr>
        <w:rPr>
          <w:sz w:val="20"/>
          <w:szCs w:val="20"/>
        </w:rPr>
      </w:pPr>
      <w:r>
        <w:rPr>
          <w:rFonts w:ascii="Times New Roman" w:eastAsia="Times New Roman" w:hAnsi="Times New Roman" w:cs="Times New Roman"/>
          <w:b/>
          <w:sz w:val="20"/>
          <w:szCs w:val="20"/>
        </w:rPr>
        <w:t>Model Evaluation and Analysis</w:t>
      </w:r>
      <w:r>
        <w:rPr>
          <w:rFonts w:ascii="Times New Roman" w:eastAsia="Times New Roman" w:hAnsi="Times New Roman" w:cs="Times New Roman"/>
          <w:sz w:val="20"/>
          <w:szCs w:val="20"/>
        </w:rPr>
        <w:t>:</w:t>
      </w:r>
      <w:r>
        <w:rPr>
          <w:rFonts w:ascii="Times New Roman" w:eastAsia="Times New Roman" w:hAnsi="Times New Roman" w:cs="Times New Roman"/>
          <w:sz w:val="20"/>
          <w:szCs w:val="20"/>
        </w:rPr>
        <w:br/>
      </w:r>
    </w:p>
    <w:p w14:paraId="21CD2047" w14:textId="77777777" w:rsidR="00002EA8" w:rsidRDefault="00000000">
      <w:pPr>
        <w:numPr>
          <w:ilvl w:val="1"/>
          <w:numId w:val="37"/>
        </w:numPr>
        <w:rPr>
          <w:rFonts w:ascii="Times New Roman" w:eastAsia="Times New Roman" w:hAnsi="Times New Roman" w:cs="Times New Roman"/>
          <w:sz w:val="20"/>
          <w:szCs w:val="20"/>
        </w:rPr>
      </w:pPr>
      <w:r>
        <w:rPr>
          <w:rFonts w:ascii="Times New Roman" w:eastAsia="Times New Roman" w:hAnsi="Times New Roman" w:cs="Times New Roman"/>
          <w:sz w:val="20"/>
          <w:szCs w:val="20"/>
        </w:rPr>
        <w:t>Various evaluation and analysis scripts can be run on trained models</w:t>
      </w:r>
    </w:p>
    <w:p w14:paraId="555C044E" w14:textId="77777777" w:rsidR="00002EA8" w:rsidRDefault="00000000">
      <w:pPr>
        <w:numPr>
          <w:ilvl w:val="1"/>
          <w:numId w:val="37"/>
        </w:numPr>
        <w:spacing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Results and visualizations are saved in appropriate directories</w:t>
      </w:r>
    </w:p>
    <w:p w14:paraId="461E0D3C" w14:textId="77777777" w:rsidR="00002EA8" w:rsidRDefault="00002EA8">
      <w:pPr>
        <w:spacing w:before="240" w:after="240"/>
        <w:rPr>
          <w:rFonts w:ascii="Times New Roman" w:eastAsia="Times New Roman" w:hAnsi="Times New Roman" w:cs="Times New Roman"/>
          <w:sz w:val="20"/>
          <w:szCs w:val="20"/>
        </w:rPr>
      </w:pPr>
    </w:p>
    <w:p w14:paraId="09EE9C07" w14:textId="77777777" w:rsidR="00002EA8" w:rsidRDefault="00002EA8">
      <w:pPr>
        <w:spacing w:before="240"/>
        <w:rPr>
          <w:rFonts w:ascii="Times New Roman" w:eastAsia="Times New Roman" w:hAnsi="Times New Roman" w:cs="Times New Roman"/>
          <w:sz w:val="20"/>
          <w:szCs w:val="20"/>
        </w:rPr>
      </w:pPr>
    </w:p>
    <w:sectPr w:rsidR="00002EA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377127" w14:textId="77777777" w:rsidR="00885365" w:rsidRDefault="00885365">
      <w:pPr>
        <w:spacing w:line="240" w:lineRule="auto"/>
      </w:pPr>
      <w:r>
        <w:separator/>
      </w:r>
    </w:p>
  </w:endnote>
  <w:endnote w:type="continuationSeparator" w:id="0">
    <w:p w14:paraId="396C6A95" w14:textId="77777777" w:rsidR="00885365" w:rsidRDefault="008853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06A2FC68-3E53-704D-8AD4-3AB241769096}"/>
    <w:embedBold r:id="rId2" w:fontKey="{86EAFBD8-F8D7-1244-A98B-0DACE1B9ECAA}"/>
    <w:embedItalic r:id="rId3" w:fontKey="{765A1A7F-ED71-354B-A331-DDA22A448892}"/>
  </w:font>
  <w:font w:name="Arial">
    <w:panose1 w:val="020B0604020202020204"/>
    <w:charset w:val="00"/>
    <w:family w:val="swiss"/>
    <w:pitch w:val="variable"/>
    <w:sig w:usb0="E0002AFF" w:usb1="C0007843" w:usb2="00000009" w:usb3="00000000" w:csb0="000001FF" w:csb1="00000000"/>
    <w:embedRegular r:id="rId4" w:fontKey="{C3C21EA2-81A7-E74A-915C-D8D4ABD13147}"/>
    <w:embedItalic r:id="rId5" w:fontKey="{D87F289F-FEFF-DF49-BA3B-23DE20828774}"/>
  </w:font>
  <w:font w:name="Roboto Mono">
    <w:panose1 w:val="00000009000000000000"/>
    <w:charset w:val="00"/>
    <w:family w:val="modern"/>
    <w:pitch w:val="fixed"/>
    <w:sig w:usb0="E00002FF" w:usb1="1000205B" w:usb2="00000020" w:usb3="00000000" w:csb0="0000019F" w:csb1="00000000"/>
    <w:embedRegular r:id="rId6" w:fontKey="{A6FFDE98-9921-814D-907D-4686D9C9B961}"/>
  </w:font>
  <w:font w:name="Calibri">
    <w:panose1 w:val="020F0502020204030204"/>
    <w:charset w:val="00"/>
    <w:family w:val="swiss"/>
    <w:pitch w:val="variable"/>
    <w:sig w:usb0="E0002AFF" w:usb1="C000247B" w:usb2="00000009" w:usb3="00000000" w:csb0="000001FF" w:csb1="00000000"/>
    <w:embedRegular r:id="rId7" w:fontKey="{120DEC90-E9E1-634B-994C-5DBE9E222FC1}"/>
  </w:font>
  <w:font w:name="Cambria">
    <w:panose1 w:val="02040503050406030204"/>
    <w:charset w:val="00"/>
    <w:family w:val="roman"/>
    <w:pitch w:val="variable"/>
    <w:sig w:usb0="E00002FF" w:usb1="400004FF" w:usb2="00000000" w:usb3="00000000" w:csb0="0000019F" w:csb1="00000000"/>
    <w:embedRegular r:id="rId8" w:fontKey="{D5252991-CF85-9243-879D-93A180EAF0C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07E866" w14:textId="77777777" w:rsidR="00885365" w:rsidRDefault="00885365">
      <w:pPr>
        <w:spacing w:line="240" w:lineRule="auto"/>
      </w:pPr>
      <w:r>
        <w:separator/>
      </w:r>
    </w:p>
  </w:footnote>
  <w:footnote w:type="continuationSeparator" w:id="0">
    <w:p w14:paraId="6AE5D36B" w14:textId="77777777" w:rsidR="00885365" w:rsidRDefault="0088536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173FD"/>
    <w:multiLevelType w:val="multilevel"/>
    <w:tmpl w:val="17FED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7D309A"/>
    <w:multiLevelType w:val="multilevel"/>
    <w:tmpl w:val="890E5E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A627C2"/>
    <w:multiLevelType w:val="multilevel"/>
    <w:tmpl w:val="F9BE7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961D13"/>
    <w:multiLevelType w:val="multilevel"/>
    <w:tmpl w:val="488454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2161BF8"/>
    <w:multiLevelType w:val="multilevel"/>
    <w:tmpl w:val="63CE4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C23E6F"/>
    <w:multiLevelType w:val="multilevel"/>
    <w:tmpl w:val="B7748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EC0205"/>
    <w:multiLevelType w:val="multilevel"/>
    <w:tmpl w:val="5EA4369E"/>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69053E2"/>
    <w:multiLevelType w:val="multilevel"/>
    <w:tmpl w:val="9CF27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E8F10FE"/>
    <w:multiLevelType w:val="multilevel"/>
    <w:tmpl w:val="2FF6704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F617F8C"/>
    <w:multiLevelType w:val="multilevel"/>
    <w:tmpl w:val="E01C1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354486"/>
    <w:multiLevelType w:val="multilevel"/>
    <w:tmpl w:val="11A401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243D7725"/>
    <w:multiLevelType w:val="multilevel"/>
    <w:tmpl w:val="2BA23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5D59C3"/>
    <w:multiLevelType w:val="multilevel"/>
    <w:tmpl w:val="8AA2FC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B6F75D7"/>
    <w:multiLevelType w:val="multilevel"/>
    <w:tmpl w:val="1EE8E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47E0673"/>
    <w:multiLevelType w:val="multilevel"/>
    <w:tmpl w:val="3014D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48D306C"/>
    <w:multiLevelType w:val="multilevel"/>
    <w:tmpl w:val="CB0AC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59A2590"/>
    <w:multiLevelType w:val="multilevel"/>
    <w:tmpl w:val="973A02D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3EAC0CF7"/>
    <w:multiLevelType w:val="multilevel"/>
    <w:tmpl w:val="4440AF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3F235681"/>
    <w:multiLevelType w:val="multilevel"/>
    <w:tmpl w:val="CB90F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A474C1A"/>
    <w:multiLevelType w:val="multilevel"/>
    <w:tmpl w:val="76145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283453F"/>
    <w:multiLevelType w:val="multilevel"/>
    <w:tmpl w:val="67243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69858F1"/>
    <w:multiLevelType w:val="multilevel"/>
    <w:tmpl w:val="D3F27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729037D"/>
    <w:multiLevelType w:val="multilevel"/>
    <w:tmpl w:val="21A64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9DC13ED"/>
    <w:multiLevelType w:val="multilevel"/>
    <w:tmpl w:val="1FC660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5B69065F"/>
    <w:multiLevelType w:val="multilevel"/>
    <w:tmpl w:val="1DD24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BE40870"/>
    <w:multiLevelType w:val="multilevel"/>
    <w:tmpl w:val="CC58F602"/>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5E094428"/>
    <w:multiLevelType w:val="multilevel"/>
    <w:tmpl w:val="CBBA3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FBE583F"/>
    <w:multiLevelType w:val="multilevel"/>
    <w:tmpl w:val="881C0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0F9754A"/>
    <w:multiLevelType w:val="multilevel"/>
    <w:tmpl w:val="E2F804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67B73154"/>
    <w:multiLevelType w:val="multilevel"/>
    <w:tmpl w:val="616856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B1B4B5F"/>
    <w:multiLevelType w:val="multilevel"/>
    <w:tmpl w:val="5E44C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0BB7E21"/>
    <w:multiLevelType w:val="multilevel"/>
    <w:tmpl w:val="3A5E8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1494461"/>
    <w:multiLevelType w:val="multilevel"/>
    <w:tmpl w:val="FA94B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2783D5A"/>
    <w:multiLevelType w:val="multilevel"/>
    <w:tmpl w:val="C75CB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30A1C88"/>
    <w:multiLevelType w:val="multilevel"/>
    <w:tmpl w:val="AA3421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8B933BC"/>
    <w:multiLevelType w:val="multilevel"/>
    <w:tmpl w:val="02C0C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8C3190F"/>
    <w:multiLevelType w:val="multilevel"/>
    <w:tmpl w:val="28C43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C1A36B2"/>
    <w:multiLevelType w:val="multilevel"/>
    <w:tmpl w:val="34E81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43556104">
    <w:abstractNumId w:val="29"/>
  </w:num>
  <w:num w:numId="2" w16cid:durableId="1118598927">
    <w:abstractNumId w:val="13"/>
  </w:num>
  <w:num w:numId="3" w16cid:durableId="1592273197">
    <w:abstractNumId w:val="8"/>
  </w:num>
  <w:num w:numId="4" w16cid:durableId="375325074">
    <w:abstractNumId w:val="5"/>
  </w:num>
  <w:num w:numId="5" w16cid:durableId="655063387">
    <w:abstractNumId w:val="7"/>
  </w:num>
  <w:num w:numId="6" w16cid:durableId="81074400">
    <w:abstractNumId w:val="21"/>
  </w:num>
  <w:num w:numId="7" w16cid:durableId="1458061117">
    <w:abstractNumId w:val="33"/>
  </w:num>
  <w:num w:numId="8" w16cid:durableId="878512913">
    <w:abstractNumId w:val="28"/>
  </w:num>
  <w:num w:numId="9" w16cid:durableId="1615668793">
    <w:abstractNumId w:val="0"/>
  </w:num>
  <w:num w:numId="10" w16cid:durableId="1614363578">
    <w:abstractNumId w:val="34"/>
  </w:num>
  <w:num w:numId="11" w16cid:durableId="1295722456">
    <w:abstractNumId w:val="9"/>
  </w:num>
  <w:num w:numId="12" w16cid:durableId="1208764239">
    <w:abstractNumId w:val="18"/>
  </w:num>
  <w:num w:numId="13" w16cid:durableId="1803840005">
    <w:abstractNumId w:val="3"/>
  </w:num>
  <w:num w:numId="14" w16cid:durableId="1173759597">
    <w:abstractNumId w:val="17"/>
  </w:num>
  <w:num w:numId="15" w16cid:durableId="1638216842">
    <w:abstractNumId w:val="35"/>
  </w:num>
  <w:num w:numId="16" w16cid:durableId="1257011325">
    <w:abstractNumId w:val="31"/>
  </w:num>
  <w:num w:numId="17" w16cid:durableId="1598633620">
    <w:abstractNumId w:val="32"/>
  </w:num>
  <w:num w:numId="18" w16cid:durableId="65154122">
    <w:abstractNumId w:val="30"/>
  </w:num>
  <w:num w:numId="19" w16cid:durableId="1970210767">
    <w:abstractNumId w:val="10"/>
  </w:num>
  <w:num w:numId="20" w16cid:durableId="1902708553">
    <w:abstractNumId w:val="26"/>
  </w:num>
  <w:num w:numId="21" w16cid:durableId="1832599350">
    <w:abstractNumId w:val="25"/>
  </w:num>
  <w:num w:numId="22" w16cid:durableId="1416822957">
    <w:abstractNumId w:val="15"/>
  </w:num>
  <w:num w:numId="23" w16cid:durableId="1470827755">
    <w:abstractNumId w:val="2"/>
  </w:num>
  <w:num w:numId="24" w16cid:durableId="1731420179">
    <w:abstractNumId w:val="20"/>
  </w:num>
  <w:num w:numId="25" w16cid:durableId="81342732">
    <w:abstractNumId w:val="19"/>
  </w:num>
  <w:num w:numId="26" w16cid:durableId="727384494">
    <w:abstractNumId w:val="37"/>
  </w:num>
  <w:num w:numId="27" w16cid:durableId="506482790">
    <w:abstractNumId w:val="6"/>
  </w:num>
  <w:num w:numId="28" w16cid:durableId="730692802">
    <w:abstractNumId w:val="23"/>
  </w:num>
  <w:num w:numId="29" w16cid:durableId="443621201">
    <w:abstractNumId w:val="4"/>
  </w:num>
  <w:num w:numId="30" w16cid:durableId="787895329">
    <w:abstractNumId w:val="11"/>
  </w:num>
  <w:num w:numId="31" w16cid:durableId="1396053217">
    <w:abstractNumId w:val="22"/>
  </w:num>
  <w:num w:numId="32" w16cid:durableId="634526041">
    <w:abstractNumId w:val="36"/>
  </w:num>
  <w:num w:numId="33" w16cid:durableId="226382271">
    <w:abstractNumId w:val="14"/>
  </w:num>
  <w:num w:numId="34" w16cid:durableId="1108697186">
    <w:abstractNumId w:val="1"/>
  </w:num>
  <w:num w:numId="35" w16cid:durableId="55472429">
    <w:abstractNumId w:val="12"/>
  </w:num>
  <w:num w:numId="36" w16cid:durableId="2030136465">
    <w:abstractNumId w:val="27"/>
  </w:num>
  <w:num w:numId="37" w16cid:durableId="1351687829">
    <w:abstractNumId w:val="16"/>
  </w:num>
  <w:num w:numId="38" w16cid:durableId="60038044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2EA8"/>
    <w:rsid w:val="00002EA8"/>
    <w:rsid w:val="00885365"/>
    <w:rsid w:val="00D54757"/>
    <w:rsid w:val="00F053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6E71401"/>
  <w15:docId w15:val="{965CAE93-E789-9F4B-AA24-5BFE62594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arxiv.org/pdf/2310.00773"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26</Pages>
  <Words>8565</Words>
  <Characters>48823</Characters>
  <Application>Microsoft Office Word</Application>
  <DocSecurity>0</DocSecurity>
  <Lines>406</Lines>
  <Paragraphs>114</Paragraphs>
  <ScaleCrop>false</ScaleCrop>
  <Company/>
  <LinksUpToDate>false</LinksUpToDate>
  <CharactersWithSpaces>57274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Matthew Boarts</cp:lastModifiedBy>
  <cp:revision>2</cp:revision>
  <dcterms:created xsi:type="dcterms:W3CDTF">2025-04-16T15:08:00Z</dcterms:created>
  <dcterms:modified xsi:type="dcterms:W3CDTF">2025-04-16T15:12:00Z</dcterms:modified>
</cp:coreProperties>
</file>